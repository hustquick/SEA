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72C39D" w14:textId="51C65147" w:rsidR="00692742" w:rsidRPr="00E97657" w:rsidRDefault="00692742" w:rsidP="001B7113">
      <w:pPr>
        <w:pStyle w:val="AuthorName"/>
        <w:rPr>
          <w:sz w:val="24"/>
        </w:rPr>
      </w:pPr>
      <w:r w:rsidRPr="00E97657">
        <w:rPr>
          <w:sz w:val="24"/>
        </w:rPr>
        <w:t xml:space="preserve">Performance </w:t>
      </w:r>
      <w:del w:id="0" w:author="张成" w:date="2017-03-14T15:59:00Z">
        <w:r w:rsidRPr="00E97657" w:rsidDel="00D46AB7">
          <w:rPr>
            <w:sz w:val="24"/>
          </w:rPr>
          <w:delText xml:space="preserve">comparison </w:delText>
        </w:r>
      </w:del>
      <w:ins w:id="1" w:author="张成" w:date="2017-03-14T15:59:00Z">
        <w:r w:rsidR="00D46AB7">
          <w:rPr>
            <w:sz w:val="24"/>
          </w:rPr>
          <w:t>analysis</w:t>
        </w:r>
        <w:r w:rsidR="00D46AB7" w:rsidRPr="00E97657">
          <w:rPr>
            <w:sz w:val="24"/>
          </w:rPr>
          <w:t xml:space="preserve"> </w:t>
        </w:r>
      </w:ins>
      <w:r w:rsidRPr="00E97657">
        <w:rPr>
          <w:sz w:val="24"/>
        </w:rPr>
        <w:t xml:space="preserve">of </w:t>
      </w:r>
      <w:ins w:id="2" w:author="张成" w:date="2017-03-14T15:49:00Z">
        <w:r w:rsidR="007179A4">
          <w:rPr>
            <w:sz w:val="24"/>
          </w:rPr>
          <w:t xml:space="preserve">different </w:t>
        </w:r>
      </w:ins>
      <w:del w:id="3" w:author="张成" w:date="2017-03-14T15:49:00Z">
        <w:r w:rsidRPr="00E97657" w:rsidDel="007179A4">
          <w:rPr>
            <w:sz w:val="24"/>
          </w:rPr>
          <w:delText xml:space="preserve">new </w:delText>
        </w:r>
      </w:del>
      <w:r w:rsidRPr="00E97657">
        <w:rPr>
          <w:sz w:val="24"/>
        </w:rPr>
        <w:t xml:space="preserve">arrangements of a </w:t>
      </w:r>
      <w:ins w:id="4" w:author="张成" w:date="2017-03-14T15:49:00Z">
        <w:r w:rsidR="00ED612A">
          <w:rPr>
            <w:sz w:val="24"/>
          </w:rPr>
          <w:t xml:space="preserve">new layout </w:t>
        </w:r>
      </w:ins>
      <w:r w:rsidRPr="00E97657">
        <w:rPr>
          <w:sz w:val="24"/>
        </w:rPr>
        <w:t>dish-Stirling system</w:t>
      </w:r>
    </w:p>
    <w:p w14:paraId="2251798A" w14:textId="42C76475" w:rsidR="0016385D" w:rsidRPr="00ED5C4F" w:rsidRDefault="00E34665" w:rsidP="001B7113">
      <w:pPr>
        <w:pStyle w:val="AuthorName"/>
      </w:pPr>
      <w:r w:rsidRPr="00ED5C4F">
        <w:t>Cheng Zhang</w:t>
      </w:r>
      <w:r w:rsidRPr="00ED5C4F">
        <w:rPr>
          <w:vertAlign w:val="superscript"/>
        </w:rPr>
        <w:t>1</w:t>
      </w:r>
      <w:r w:rsidRPr="00ED5C4F">
        <w:t xml:space="preserve">, </w:t>
      </w:r>
      <w:proofErr w:type="spellStart"/>
      <w:r w:rsidRPr="00ED5C4F">
        <w:t>Yanping</w:t>
      </w:r>
      <w:proofErr w:type="spellEnd"/>
      <w:r w:rsidRPr="00ED5C4F">
        <w:t xml:space="preserve"> Zhang</w:t>
      </w:r>
      <w:proofErr w:type="gramStart"/>
      <w:r w:rsidRPr="00ED5C4F">
        <w:rPr>
          <w:vertAlign w:val="superscript"/>
        </w:rPr>
        <w:t>1,a</w:t>
      </w:r>
      <w:proofErr w:type="gramEnd"/>
      <w:r w:rsidRPr="00ED5C4F">
        <w:rPr>
          <w:vertAlign w:val="superscript"/>
        </w:rPr>
        <w:t>)</w:t>
      </w:r>
      <w:r w:rsidRPr="00ED5C4F">
        <w:t xml:space="preserve">, </w:t>
      </w:r>
      <w:proofErr w:type="spellStart"/>
      <w:r w:rsidRPr="00ED5C4F">
        <w:t>Inmaculada</w:t>
      </w:r>
      <w:proofErr w:type="spellEnd"/>
      <w:r w:rsidRPr="00ED5C4F">
        <w:t xml:space="preserve"> Arauzo</w:t>
      </w:r>
      <w:r w:rsidRPr="00ED5C4F">
        <w:rPr>
          <w:vertAlign w:val="superscript"/>
        </w:rPr>
        <w:t>2</w:t>
      </w:r>
      <w:r w:rsidRPr="00ED5C4F">
        <w:t>, Wei Gao</w:t>
      </w:r>
      <w:r w:rsidRPr="00ED5C4F">
        <w:rPr>
          <w:vertAlign w:val="superscript"/>
        </w:rPr>
        <w:t>1</w:t>
      </w:r>
      <w:r w:rsidRPr="00ED5C4F">
        <w:t xml:space="preserve">, </w:t>
      </w:r>
      <w:proofErr w:type="spellStart"/>
      <w:r w:rsidRPr="00ED5C4F">
        <w:t>Chongzhe</w:t>
      </w:r>
      <w:proofErr w:type="spellEnd"/>
      <w:r w:rsidRPr="00ED5C4F">
        <w:t xml:space="preserve"> Zou</w:t>
      </w:r>
      <w:r w:rsidRPr="00ED5C4F">
        <w:rPr>
          <w:vertAlign w:val="superscript"/>
        </w:rPr>
        <w:t>1</w:t>
      </w:r>
    </w:p>
    <w:p w14:paraId="2AB06A51" w14:textId="77777777" w:rsidR="007B4863" w:rsidRPr="00ED5C4F" w:rsidRDefault="00E34665" w:rsidP="001B7113">
      <w:pPr>
        <w:pStyle w:val="AuthorAffiliation"/>
      </w:pPr>
      <w:r w:rsidRPr="00ED5C4F">
        <w:rPr>
          <w:vertAlign w:val="superscript"/>
        </w:rPr>
        <w:t>1</w:t>
      </w:r>
      <w:r w:rsidRPr="00ED5C4F">
        <w:t xml:space="preserve">School of Energy and Power Engineering, </w:t>
      </w:r>
      <w:proofErr w:type="spellStart"/>
      <w:r w:rsidRPr="00ED5C4F">
        <w:t>Huazhong</w:t>
      </w:r>
      <w:proofErr w:type="spellEnd"/>
      <w:r w:rsidRPr="00ED5C4F">
        <w:t xml:space="preserve"> University of Science and Technology, Wuhan, China</w:t>
      </w:r>
      <w:r w:rsidR="00ED4A2C" w:rsidRPr="00ED5C4F">
        <w:br/>
      </w:r>
      <w:r w:rsidR="00EF6940" w:rsidRPr="00ED5C4F">
        <w:rPr>
          <w:iCs/>
          <w:vertAlign w:val="superscript"/>
        </w:rPr>
        <w:t>2</w:t>
      </w:r>
      <w:r w:rsidRPr="00ED5C4F">
        <w:t>CIRCE Research Institute, University of Zaragoza, Maria de Luna, Zaragoza, Spain</w:t>
      </w:r>
      <w:r w:rsidR="000B3A2D" w:rsidRPr="00ED5C4F">
        <w:t xml:space="preserve"> </w:t>
      </w:r>
    </w:p>
    <w:p w14:paraId="4CEB6E55" w14:textId="77777777" w:rsidR="003A5C85" w:rsidRPr="00ED5C4F" w:rsidRDefault="003A5C85" w:rsidP="001B7113">
      <w:pPr>
        <w:pStyle w:val="AuthorEmail"/>
      </w:pPr>
      <w:r w:rsidRPr="00ED5C4F">
        <w:br/>
      </w:r>
      <w:proofErr w:type="gramStart"/>
      <w:r w:rsidR="00BE5FD1" w:rsidRPr="00ED5C4F">
        <w:rPr>
          <w:szCs w:val="28"/>
          <w:vertAlign w:val="superscript"/>
        </w:rPr>
        <w:t>a)</w:t>
      </w:r>
      <w:r w:rsidR="00BE5FD1" w:rsidRPr="00ED5C4F">
        <w:t>Corresponding</w:t>
      </w:r>
      <w:proofErr w:type="gramEnd"/>
      <w:r w:rsidR="004E3CB2" w:rsidRPr="00ED5C4F">
        <w:t xml:space="preserve"> author: </w:t>
      </w:r>
      <w:r w:rsidR="00E34665" w:rsidRPr="00ED5C4F">
        <w:t>zyp2817@hust.edu.cn</w:t>
      </w:r>
    </w:p>
    <w:p w14:paraId="7EF48299" w14:textId="0644BA57" w:rsidR="000E7A79" w:rsidRPr="00ED5C4F" w:rsidRDefault="0016385D" w:rsidP="001B7113">
      <w:pPr>
        <w:pStyle w:val="Abstract"/>
      </w:pPr>
      <w:r w:rsidRPr="00ED5C4F">
        <w:rPr>
          <w:b/>
          <w:bCs/>
        </w:rPr>
        <w:t>Abstract.</w:t>
      </w:r>
      <w:r w:rsidRPr="00ED5C4F">
        <w:t xml:space="preserve"> </w:t>
      </w:r>
      <w:r w:rsidR="00692742" w:rsidRPr="00692742">
        <w:t xml:space="preserve">The solar dish Stirling engine system is well known for its high light-to-electricity conversion efficiency. This paper puts forward </w:t>
      </w:r>
      <w:ins w:id="5" w:author="张成" w:date="2017-03-14T15:47:00Z">
        <w:r w:rsidR="00E03516">
          <w:rPr>
            <w:rFonts w:hint="eastAsia"/>
            <w:lang w:eastAsia="zh-CN"/>
          </w:rPr>
          <w:t>a</w:t>
        </w:r>
        <w:r w:rsidR="00E03516">
          <w:rPr>
            <w:lang w:eastAsia="zh-CN"/>
          </w:rPr>
          <w:t xml:space="preserve"> </w:t>
        </w:r>
      </w:ins>
      <w:r w:rsidR="00692742" w:rsidRPr="00692742">
        <w:t xml:space="preserve">new </w:t>
      </w:r>
      <w:del w:id="6" w:author="张成" w:date="2017-03-14T15:45:00Z">
        <w:r w:rsidR="00692742" w:rsidRPr="00692742" w:rsidDel="00130861">
          <w:delText xml:space="preserve">arrangements </w:delText>
        </w:r>
      </w:del>
      <w:ins w:id="7" w:author="张成" w:date="2017-03-14T15:45:00Z">
        <w:r w:rsidR="00130861">
          <w:t>layout scheme</w:t>
        </w:r>
        <w:r w:rsidR="00130861" w:rsidRPr="00692742">
          <w:t xml:space="preserve"> </w:t>
        </w:r>
      </w:ins>
      <w:r w:rsidR="00692742" w:rsidRPr="00692742">
        <w:t>of the solar dish system</w:t>
      </w:r>
      <w:r w:rsidR="00612BA6">
        <w:t xml:space="preserve"> </w:t>
      </w:r>
      <w:r w:rsidR="00612BA6" w:rsidRPr="00692742">
        <w:t>by usi</w:t>
      </w:r>
      <w:r w:rsidR="00612BA6">
        <w:t>ng Stirling engine array (SEA)</w:t>
      </w:r>
      <w:r w:rsidR="00692742" w:rsidRPr="00692742">
        <w:t xml:space="preserve">. The SEA has multiple connection types. To find out the influence of connection type on the performance of SEA, five basic connection types were proposed. </w:t>
      </w:r>
      <w:r w:rsidR="00203BC4">
        <w:rPr>
          <w:rFonts w:hint="eastAsia"/>
        </w:rPr>
        <w:t>A</w:t>
      </w:r>
      <w:r w:rsidR="00203BC4">
        <w:t xml:space="preserve"> Stirling</w:t>
      </w:r>
      <w:r w:rsidR="00692742" w:rsidRPr="00692742">
        <w:t xml:space="preserve"> engine model</w:t>
      </w:r>
      <w:r w:rsidR="00203BC4">
        <w:t xml:space="preserve"> considering</w:t>
      </w:r>
      <w:r w:rsidR="00692742" w:rsidRPr="00692742">
        <w:t xml:space="preserve"> various losses and irreversibilities were </w:t>
      </w:r>
      <w:r w:rsidR="00203BC4">
        <w:t>developed</w:t>
      </w:r>
      <w:r w:rsidR="00692742" w:rsidRPr="00692742">
        <w:t xml:space="preserve">. The model was evaluated by considering the prototype GPU-3 Stirling engine as a case study. </w:t>
      </w:r>
      <w:r w:rsidR="004379B5">
        <w:t xml:space="preserve">SEA models were developed </w:t>
      </w:r>
      <w:r w:rsidR="004F1E69">
        <w:t>based on the Stirling engine model</w:t>
      </w:r>
      <w:r w:rsidR="004379B5">
        <w:t>. G</w:t>
      </w:r>
      <w:r w:rsidR="00692742" w:rsidRPr="00692742">
        <w:t>lobal efficiency and power of different connection types of SEAs with the same hot and cold flows were evaluated. Effects of different factors on the performance of SEA were considered. Result shows that flow order has little influence on the SEA performance, and serial flows connection type is the best for an SEA to obtain best performance and adaptability for given heating and cooling fluids.</w:t>
      </w:r>
    </w:p>
    <w:p w14:paraId="054331FA" w14:textId="0B39AB1B" w:rsidR="00441665" w:rsidRPr="00ED5C4F" w:rsidRDefault="00441665" w:rsidP="001B7113">
      <w:pPr>
        <w:pStyle w:val="Abstract"/>
      </w:pPr>
      <w:r w:rsidRPr="00ED5C4F">
        <w:rPr>
          <w:i/>
        </w:rPr>
        <w:t>Keywords:</w:t>
      </w:r>
      <w:r w:rsidRPr="00ED5C4F">
        <w:t xml:space="preserve"> </w:t>
      </w:r>
      <w:r w:rsidR="00C15AE4" w:rsidRPr="00C15AE4">
        <w:t>Stirling cycle, Stirling engine model, Stirling engine array, connection type</w:t>
      </w:r>
    </w:p>
    <w:p w14:paraId="7DE10A2D" w14:textId="77777777" w:rsidR="003A287B" w:rsidRPr="00ED5C4F" w:rsidRDefault="00210D1E" w:rsidP="001B7113">
      <w:pPr>
        <w:pStyle w:val="1"/>
        <w:rPr>
          <w:caps/>
          <w:lang w:eastAsia="zh-CN"/>
        </w:rPr>
      </w:pPr>
      <w:r w:rsidRPr="00ED5C4F">
        <w:t xml:space="preserve">1. </w:t>
      </w:r>
      <w:r w:rsidR="008F58B2" w:rsidRPr="00ED5C4F">
        <w:t>Introduction</w:t>
      </w:r>
    </w:p>
    <w:p w14:paraId="44E15537" w14:textId="4103EC49" w:rsidR="0054601C" w:rsidRDefault="005B0C9F" w:rsidP="00FA4352">
      <w:pPr>
        <w:pStyle w:val="Paragraph"/>
      </w:pPr>
      <w:r w:rsidRPr="005B0C9F">
        <w:t>With the emphasis on energy and environmental impact, recently gaining attention is focused on Stirling engine for its high efficiency, low maintenance requirement, flexibility on energy sources, no pollution, low explosion risk. Due to its closed cycle, it can use almost any heat source, which makes it compatible with alternative and renewable energy sources.</w:t>
      </w:r>
      <w:r w:rsidR="00425F9D">
        <w:t xml:space="preserve"> </w:t>
      </w:r>
      <w:r w:rsidR="00425F9D" w:rsidRPr="005B0C9F">
        <w:t>The Stirling engine is widely used on solar dish system, known as dish-Stirling system. In a traditional dish-Stirling system, each Stirling engines is put on the focus of a parabolic dish to use the heat collected by the dish receiver for power generation.</w:t>
      </w:r>
      <w:r w:rsidR="0054601C">
        <w:br w:type="page"/>
      </w:r>
    </w:p>
    <w:tbl>
      <w:tblPr>
        <w:tblStyle w:val="a8"/>
        <w:tblW w:w="5000" w:type="pct"/>
        <w:tblBorders>
          <w:insideH w:val="none" w:sz="0" w:space="0" w:color="auto"/>
          <w:insideV w:val="none" w:sz="0" w:space="0" w:color="auto"/>
        </w:tblBorders>
        <w:tblLook w:val="04A0" w:firstRow="1" w:lastRow="0" w:firstColumn="1" w:lastColumn="0" w:noHBand="0" w:noVBand="1"/>
      </w:tblPr>
      <w:tblGrid>
        <w:gridCol w:w="552"/>
        <w:gridCol w:w="4892"/>
        <w:gridCol w:w="712"/>
        <w:gridCol w:w="3194"/>
      </w:tblGrid>
      <w:tr w:rsidR="0054601C" w:rsidRPr="00ED5C4F" w14:paraId="4DF7313D" w14:textId="77777777" w:rsidTr="006D4434">
        <w:trPr>
          <w:trHeight w:val="20"/>
        </w:trPr>
        <w:tc>
          <w:tcPr>
            <w:tcW w:w="5000" w:type="pct"/>
            <w:gridSpan w:val="4"/>
          </w:tcPr>
          <w:p w14:paraId="052094C0" w14:textId="77777777" w:rsidR="0054601C" w:rsidRPr="00ED5C4F" w:rsidRDefault="0054601C" w:rsidP="00ED1BD4">
            <w:pPr>
              <w:pStyle w:val="InsideTable"/>
            </w:pPr>
            <w:r w:rsidRPr="00ED5C4F">
              <w:lastRenderedPageBreak/>
              <w:t>Nomenclature</w:t>
            </w:r>
          </w:p>
        </w:tc>
      </w:tr>
      <w:tr w:rsidR="006D4434" w:rsidRPr="00ED5C4F" w14:paraId="33B86AAC" w14:textId="77777777" w:rsidTr="00576E0D">
        <w:trPr>
          <w:trHeight w:val="20"/>
        </w:trPr>
        <w:tc>
          <w:tcPr>
            <w:tcW w:w="295" w:type="pct"/>
          </w:tcPr>
          <w:p w14:paraId="1F28C070" w14:textId="0899C70F" w:rsidR="00107F15" w:rsidRPr="00A671A5" w:rsidRDefault="00107F15" w:rsidP="00ED1BD4">
            <w:pPr>
              <w:pStyle w:val="InsideTable"/>
              <w:rPr>
                <w:i/>
              </w:rPr>
            </w:pPr>
            <w:r w:rsidRPr="00A671A5">
              <w:rPr>
                <w:i/>
              </w:rPr>
              <w:t>A</w:t>
            </w:r>
          </w:p>
        </w:tc>
        <w:tc>
          <w:tcPr>
            <w:tcW w:w="2616" w:type="pct"/>
          </w:tcPr>
          <w:p w14:paraId="796B42E7" w14:textId="28B9A690" w:rsidR="00107F15" w:rsidRPr="00ED5C4F" w:rsidRDefault="00107F15" w:rsidP="00ED1BD4">
            <w:pPr>
              <w:pStyle w:val="InsideTable"/>
            </w:pPr>
            <w:r>
              <w:t>Heat transfer area, m</w:t>
            </w:r>
            <w:r w:rsidRPr="002C1088">
              <w:rPr>
                <w:vertAlign w:val="superscript"/>
              </w:rPr>
              <w:t>2</w:t>
            </w:r>
          </w:p>
        </w:tc>
        <w:tc>
          <w:tcPr>
            <w:tcW w:w="381" w:type="pct"/>
          </w:tcPr>
          <w:p w14:paraId="22F29D4B" w14:textId="4845ED0C" w:rsidR="00107F15" w:rsidRPr="00FC5088" w:rsidRDefault="00107F15" w:rsidP="00ED1BD4">
            <w:pPr>
              <w:pStyle w:val="InsideTable"/>
              <w:rPr>
                <w:i/>
              </w:rPr>
            </w:pPr>
            <w:r w:rsidRPr="00FC5088">
              <w:rPr>
                <w:i/>
              </w:rPr>
              <w:t>V</w:t>
            </w:r>
            <w:r w:rsidRPr="00FC5088">
              <w:rPr>
                <w:i/>
                <w:vertAlign w:val="subscript"/>
              </w:rPr>
              <w:t>D</w:t>
            </w:r>
          </w:p>
        </w:tc>
        <w:tc>
          <w:tcPr>
            <w:tcW w:w="1708" w:type="pct"/>
          </w:tcPr>
          <w:p w14:paraId="50890602" w14:textId="50F2F648" w:rsidR="00107F15" w:rsidRPr="00ED5C4F" w:rsidRDefault="00107F15" w:rsidP="00ED1BD4">
            <w:pPr>
              <w:pStyle w:val="InsideTable"/>
            </w:pPr>
            <w:r>
              <w:t>Total dead volume, m</w:t>
            </w:r>
            <w:r w:rsidRPr="00143E48">
              <w:rPr>
                <w:vertAlign w:val="superscript"/>
              </w:rPr>
              <w:t>3</w:t>
            </w:r>
          </w:p>
        </w:tc>
      </w:tr>
      <w:tr w:rsidR="006D4434" w:rsidRPr="00ED5C4F" w14:paraId="38CC9CFF" w14:textId="77777777" w:rsidTr="00576E0D">
        <w:trPr>
          <w:trHeight w:val="20"/>
        </w:trPr>
        <w:tc>
          <w:tcPr>
            <w:tcW w:w="295" w:type="pct"/>
          </w:tcPr>
          <w:p w14:paraId="5C52F7AB" w14:textId="77777777" w:rsidR="00107F15" w:rsidRPr="00A671A5" w:rsidRDefault="00107F15" w:rsidP="00ED1BD4">
            <w:pPr>
              <w:pStyle w:val="InsideTable"/>
              <w:rPr>
                <w:i/>
              </w:rPr>
            </w:pPr>
            <w:proofErr w:type="spellStart"/>
            <w:r w:rsidRPr="00A671A5">
              <w:rPr>
                <w:i/>
              </w:rPr>
              <w:t>c</w:t>
            </w:r>
            <w:r w:rsidRPr="00A671A5">
              <w:rPr>
                <w:i/>
                <w:vertAlign w:val="subscript"/>
              </w:rPr>
              <w:t>p</w:t>
            </w:r>
            <w:proofErr w:type="spellEnd"/>
          </w:p>
        </w:tc>
        <w:tc>
          <w:tcPr>
            <w:tcW w:w="2616" w:type="pct"/>
          </w:tcPr>
          <w:p w14:paraId="75F44FC8" w14:textId="77777777" w:rsidR="00107F15" w:rsidRPr="00ED5C4F" w:rsidRDefault="00107F15" w:rsidP="00ED1BD4">
            <w:pPr>
              <w:pStyle w:val="InsideTable"/>
            </w:pPr>
            <w:r w:rsidRPr="00ED5C4F">
              <w:t>Heat capacity of Stirling engine working gas at</w:t>
            </w:r>
          </w:p>
        </w:tc>
        <w:tc>
          <w:tcPr>
            <w:tcW w:w="381" w:type="pct"/>
          </w:tcPr>
          <w:p w14:paraId="38A5A4BE" w14:textId="6D456657" w:rsidR="00107F15" w:rsidRPr="00FC5088" w:rsidRDefault="00107F15" w:rsidP="00ED1BD4">
            <w:pPr>
              <w:pStyle w:val="InsideTable"/>
              <w:rPr>
                <w:i/>
              </w:rPr>
            </w:pPr>
            <w:r w:rsidRPr="00FC5088">
              <w:rPr>
                <w:i/>
              </w:rPr>
              <w:t>V</w:t>
            </w:r>
            <w:r w:rsidRPr="00FC5088">
              <w:rPr>
                <w:i/>
                <w:vertAlign w:val="subscript"/>
              </w:rPr>
              <w:t>E</w:t>
            </w:r>
          </w:p>
        </w:tc>
        <w:tc>
          <w:tcPr>
            <w:tcW w:w="1708" w:type="pct"/>
          </w:tcPr>
          <w:p w14:paraId="45ADD4E1" w14:textId="71E1FC08" w:rsidR="00107F15" w:rsidRPr="00ED5C4F" w:rsidRDefault="00107F15" w:rsidP="00ED1BD4">
            <w:pPr>
              <w:pStyle w:val="InsideTable"/>
            </w:pPr>
            <w:r>
              <w:t>Expansion volume, m</w:t>
            </w:r>
            <w:r w:rsidRPr="00143E48">
              <w:rPr>
                <w:vertAlign w:val="superscript"/>
              </w:rPr>
              <w:t>3</w:t>
            </w:r>
          </w:p>
        </w:tc>
      </w:tr>
      <w:tr w:rsidR="006D4434" w:rsidRPr="00ED5C4F" w14:paraId="6EBEFEC1" w14:textId="77777777" w:rsidTr="00576E0D">
        <w:trPr>
          <w:trHeight w:val="20"/>
        </w:trPr>
        <w:tc>
          <w:tcPr>
            <w:tcW w:w="295" w:type="pct"/>
          </w:tcPr>
          <w:p w14:paraId="1CAFB3A3" w14:textId="77777777" w:rsidR="00107F15" w:rsidRPr="00A671A5" w:rsidRDefault="00107F15" w:rsidP="00ED1BD4">
            <w:pPr>
              <w:pStyle w:val="InsideTable"/>
              <w:rPr>
                <w:i/>
              </w:rPr>
            </w:pPr>
          </w:p>
        </w:tc>
        <w:tc>
          <w:tcPr>
            <w:tcW w:w="2616" w:type="pct"/>
          </w:tcPr>
          <w:p w14:paraId="1B8B3541" w14:textId="77777777" w:rsidR="00107F15" w:rsidRPr="00ED5C4F" w:rsidRDefault="00107F15" w:rsidP="00ED1BD4">
            <w:pPr>
              <w:pStyle w:val="InsideTable"/>
            </w:pPr>
            <w:r w:rsidRPr="00ED5C4F">
              <w:t>constant pressure, J/(</w:t>
            </w:r>
            <w:proofErr w:type="spellStart"/>
            <w:r w:rsidRPr="00ED5C4F">
              <w:t>kg·K</w:t>
            </w:r>
            <w:proofErr w:type="spellEnd"/>
            <w:r w:rsidRPr="00ED5C4F">
              <w:t>)</w:t>
            </w:r>
          </w:p>
        </w:tc>
        <w:tc>
          <w:tcPr>
            <w:tcW w:w="381" w:type="pct"/>
          </w:tcPr>
          <w:p w14:paraId="4686CB91" w14:textId="4DAE64B8" w:rsidR="00107F15" w:rsidRPr="00FC5088" w:rsidRDefault="00107F15" w:rsidP="00ED1BD4">
            <w:pPr>
              <w:pStyle w:val="InsideTable"/>
              <w:rPr>
                <w:i/>
              </w:rPr>
            </w:pPr>
            <w:r w:rsidRPr="00FC5088">
              <w:rPr>
                <w:i/>
              </w:rPr>
              <w:t>V</w:t>
            </w:r>
            <w:r w:rsidRPr="00FC5088">
              <w:rPr>
                <w:i/>
                <w:vertAlign w:val="subscript"/>
              </w:rPr>
              <w:t>DC</w:t>
            </w:r>
          </w:p>
        </w:tc>
        <w:tc>
          <w:tcPr>
            <w:tcW w:w="1708" w:type="pct"/>
          </w:tcPr>
          <w:p w14:paraId="3C3C420F" w14:textId="517C784F" w:rsidR="00107F15" w:rsidRPr="00ED5C4F" w:rsidRDefault="00107F15" w:rsidP="00ED1BD4">
            <w:pPr>
              <w:pStyle w:val="InsideTable"/>
            </w:pPr>
            <w:r>
              <w:t>Cold space dead volume, m</w:t>
            </w:r>
            <w:r w:rsidRPr="00143E48">
              <w:rPr>
                <w:vertAlign w:val="superscript"/>
              </w:rPr>
              <w:t>3</w:t>
            </w:r>
          </w:p>
        </w:tc>
      </w:tr>
      <w:tr w:rsidR="00A671A5" w:rsidRPr="00ED5C4F" w14:paraId="512F5102" w14:textId="77777777" w:rsidTr="00576E0D">
        <w:trPr>
          <w:trHeight w:val="20"/>
        </w:trPr>
        <w:tc>
          <w:tcPr>
            <w:tcW w:w="295" w:type="pct"/>
          </w:tcPr>
          <w:p w14:paraId="304032FE" w14:textId="77777777" w:rsidR="00A671A5" w:rsidRPr="00A671A5" w:rsidRDefault="00A671A5" w:rsidP="00ED1BD4">
            <w:pPr>
              <w:pStyle w:val="InsideTable"/>
              <w:rPr>
                <w:i/>
              </w:rPr>
            </w:pPr>
            <w:r w:rsidRPr="00A671A5">
              <w:rPr>
                <w:i/>
              </w:rPr>
              <w:t>c</w:t>
            </w:r>
            <w:r w:rsidRPr="00A671A5">
              <w:rPr>
                <w:i/>
                <w:vertAlign w:val="subscript"/>
              </w:rPr>
              <w:t>v</w:t>
            </w:r>
          </w:p>
        </w:tc>
        <w:tc>
          <w:tcPr>
            <w:tcW w:w="2616" w:type="pct"/>
          </w:tcPr>
          <w:p w14:paraId="29F0FDEF" w14:textId="77777777" w:rsidR="00A671A5" w:rsidRPr="00ED5C4F" w:rsidRDefault="00A671A5" w:rsidP="00ED1BD4">
            <w:pPr>
              <w:pStyle w:val="InsideTable"/>
            </w:pPr>
            <w:r w:rsidRPr="00ED5C4F">
              <w:t xml:space="preserve">Heat capacity of Stirling engine working gas at </w:t>
            </w:r>
          </w:p>
        </w:tc>
        <w:tc>
          <w:tcPr>
            <w:tcW w:w="381" w:type="pct"/>
          </w:tcPr>
          <w:p w14:paraId="25BB2691" w14:textId="77777777" w:rsidR="00A671A5" w:rsidRPr="00FC5088" w:rsidRDefault="00A671A5" w:rsidP="00ED1BD4">
            <w:pPr>
              <w:pStyle w:val="InsideTable"/>
              <w:rPr>
                <w:i/>
              </w:rPr>
            </w:pPr>
            <w:r w:rsidRPr="00FC5088">
              <w:rPr>
                <w:i/>
              </w:rPr>
              <w:t>V</w:t>
            </w:r>
            <w:r w:rsidRPr="00FC5088">
              <w:rPr>
                <w:i/>
                <w:vertAlign w:val="subscript"/>
              </w:rPr>
              <w:t>DH</w:t>
            </w:r>
          </w:p>
        </w:tc>
        <w:tc>
          <w:tcPr>
            <w:tcW w:w="1708" w:type="pct"/>
          </w:tcPr>
          <w:p w14:paraId="1D4A947D" w14:textId="6B4DAED9" w:rsidR="00A671A5" w:rsidRPr="00ED5C4F" w:rsidRDefault="00A671A5" w:rsidP="00ED1BD4">
            <w:pPr>
              <w:pStyle w:val="InsideTable"/>
            </w:pPr>
            <w:r>
              <w:t>Hot space dead volume, m</w:t>
            </w:r>
            <w:r w:rsidRPr="00143E48">
              <w:rPr>
                <w:vertAlign w:val="superscript"/>
              </w:rPr>
              <w:t>3</w:t>
            </w:r>
          </w:p>
        </w:tc>
      </w:tr>
      <w:tr w:rsidR="006D4434" w:rsidRPr="00ED5C4F" w14:paraId="1951954A" w14:textId="77777777" w:rsidTr="00576E0D">
        <w:trPr>
          <w:trHeight w:val="20"/>
        </w:trPr>
        <w:tc>
          <w:tcPr>
            <w:tcW w:w="295" w:type="pct"/>
          </w:tcPr>
          <w:p w14:paraId="1F438C26" w14:textId="77777777" w:rsidR="00107F15" w:rsidRPr="00A671A5" w:rsidRDefault="00107F15" w:rsidP="00ED1BD4">
            <w:pPr>
              <w:pStyle w:val="InsideTable"/>
              <w:rPr>
                <w:i/>
              </w:rPr>
            </w:pPr>
          </w:p>
        </w:tc>
        <w:tc>
          <w:tcPr>
            <w:tcW w:w="2616" w:type="pct"/>
          </w:tcPr>
          <w:p w14:paraId="7D646026" w14:textId="77777777" w:rsidR="00107F15" w:rsidRPr="00ED5C4F" w:rsidRDefault="00107F15" w:rsidP="00ED1BD4">
            <w:pPr>
              <w:pStyle w:val="InsideTable"/>
            </w:pPr>
            <w:r w:rsidRPr="00ED5C4F">
              <w:t>constant volume, J/(</w:t>
            </w:r>
            <w:proofErr w:type="spellStart"/>
            <w:r w:rsidRPr="00ED5C4F">
              <w:t>kg·K</w:t>
            </w:r>
            <w:proofErr w:type="spellEnd"/>
            <w:r w:rsidRPr="00ED5C4F">
              <w:t>)</w:t>
            </w:r>
          </w:p>
        </w:tc>
        <w:tc>
          <w:tcPr>
            <w:tcW w:w="381" w:type="pct"/>
          </w:tcPr>
          <w:p w14:paraId="0EC9838D" w14:textId="2A7A7578" w:rsidR="00107F15" w:rsidRPr="00FC5088" w:rsidRDefault="00107F15" w:rsidP="00ED1BD4">
            <w:pPr>
              <w:pStyle w:val="InsideTable"/>
              <w:rPr>
                <w:i/>
              </w:rPr>
            </w:pPr>
            <w:r w:rsidRPr="00FC5088">
              <w:rPr>
                <w:i/>
              </w:rPr>
              <w:t>V</w:t>
            </w:r>
            <w:r w:rsidRPr="00FC5088">
              <w:rPr>
                <w:i/>
                <w:vertAlign w:val="subscript"/>
              </w:rPr>
              <w:t>DR</w:t>
            </w:r>
          </w:p>
        </w:tc>
        <w:tc>
          <w:tcPr>
            <w:tcW w:w="1708" w:type="pct"/>
          </w:tcPr>
          <w:p w14:paraId="63C86182" w14:textId="1228C388" w:rsidR="00107F15" w:rsidRPr="00ED5C4F" w:rsidRDefault="00107F15" w:rsidP="00ED1BD4">
            <w:pPr>
              <w:pStyle w:val="InsideTable"/>
            </w:pPr>
            <w:r>
              <w:t>Regenerator dead volume, m</w:t>
            </w:r>
            <w:r w:rsidRPr="00143E48">
              <w:rPr>
                <w:vertAlign w:val="superscript"/>
              </w:rPr>
              <w:t>3</w:t>
            </w:r>
          </w:p>
        </w:tc>
      </w:tr>
      <w:tr w:rsidR="006D4434" w:rsidRPr="00ED5C4F" w14:paraId="76DFE7B8" w14:textId="77777777" w:rsidTr="00576E0D">
        <w:trPr>
          <w:trHeight w:val="20"/>
        </w:trPr>
        <w:tc>
          <w:tcPr>
            <w:tcW w:w="295" w:type="pct"/>
          </w:tcPr>
          <w:p w14:paraId="69D90249" w14:textId="3F8A4D1D" w:rsidR="00107F15" w:rsidRPr="00A671A5" w:rsidRDefault="00107F15" w:rsidP="00ED1BD4">
            <w:pPr>
              <w:pStyle w:val="InsideTable"/>
              <w:rPr>
                <w:i/>
              </w:rPr>
            </w:pPr>
            <w:r w:rsidRPr="00A671A5">
              <w:rPr>
                <w:i/>
              </w:rPr>
              <w:t>e</w:t>
            </w:r>
          </w:p>
        </w:tc>
        <w:tc>
          <w:tcPr>
            <w:tcW w:w="2616" w:type="pct"/>
          </w:tcPr>
          <w:p w14:paraId="45399285" w14:textId="6E63FCFC" w:rsidR="00107F15" w:rsidRPr="00ED5C4F" w:rsidRDefault="00107F15" w:rsidP="00ED1BD4">
            <w:pPr>
              <w:pStyle w:val="InsideTable"/>
            </w:pPr>
            <w:r>
              <w:t>Regenerator effectiveness</w:t>
            </w:r>
          </w:p>
        </w:tc>
        <w:tc>
          <w:tcPr>
            <w:tcW w:w="381" w:type="pct"/>
          </w:tcPr>
          <w:p w14:paraId="4CB6D6A7" w14:textId="36E3A61C" w:rsidR="00107F15" w:rsidRPr="00FC5088" w:rsidRDefault="00107F15" w:rsidP="00ED1BD4">
            <w:pPr>
              <w:pStyle w:val="InsideTable"/>
              <w:rPr>
                <w:i/>
              </w:rPr>
            </w:pPr>
            <w:r w:rsidRPr="00FC5088">
              <w:rPr>
                <w:i/>
              </w:rPr>
              <w:t>W</w:t>
            </w:r>
          </w:p>
        </w:tc>
        <w:tc>
          <w:tcPr>
            <w:tcW w:w="1708" w:type="pct"/>
          </w:tcPr>
          <w:p w14:paraId="1D559272" w14:textId="7B1E6499" w:rsidR="00107F15" w:rsidRPr="00ED5C4F" w:rsidRDefault="00107F15" w:rsidP="00ED1BD4">
            <w:pPr>
              <w:pStyle w:val="InsideTable"/>
            </w:pPr>
            <w:r>
              <w:t>Output work, J</w:t>
            </w:r>
          </w:p>
        </w:tc>
      </w:tr>
      <w:tr w:rsidR="006D4434" w:rsidRPr="00ED5C4F" w14:paraId="237C09D1" w14:textId="77777777" w:rsidTr="00576E0D">
        <w:trPr>
          <w:trHeight w:val="20"/>
        </w:trPr>
        <w:tc>
          <w:tcPr>
            <w:tcW w:w="295" w:type="pct"/>
          </w:tcPr>
          <w:p w14:paraId="06C9628D" w14:textId="6337EFA9" w:rsidR="00107F15" w:rsidRPr="00A671A5" w:rsidRDefault="00107F15" w:rsidP="00ED1BD4">
            <w:pPr>
              <w:pStyle w:val="InsideTable"/>
              <w:rPr>
                <w:i/>
              </w:rPr>
            </w:pPr>
            <w:r w:rsidRPr="00A671A5">
              <w:rPr>
                <w:i/>
              </w:rPr>
              <w:t>J</w:t>
            </w:r>
          </w:p>
        </w:tc>
        <w:tc>
          <w:tcPr>
            <w:tcW w:w="2616" w:type="pct"/>
          </w:tcPr>
          <w:p w14:paraId="76D6737E" w14:textId="279ADCFA" w:rsidR="00107F15" w:rsidRPr="00ED5C4F" w:rsidRDefault="00107F15" w:rsidP="00ED1BD4">
            <w:pPr>
              <w:pStyle w:val="InsideTable"/>
            </w:pPr>
            <w:r>
              <w:t>Annular gap cylinder displacer, m</w:t>
            </w:r>
          </w:p>
        </w:tc>
        <w:tc>
          <w:tcPr>
            <w:tcW w:w="381" w:type="pct"/>
          </w:tcPr>
          <w:p w14:paraId="1C19926D" w14:textId="001CD01E" w:rsidR="00107F15" w:rsidRPr="00FC5088" w:rsidRDefault="00107F15" w:rsidP="00ED1BD4">
            <w:pPr>
              <w:pStyle w:val="InsideTable"/>
              <w:rPr>
                <w:i/>
              </w:rPr>
            </w:pPr>
            <w:r w:rsidRPr="00FC5088">
              <w:rPr>
                <w:i/>
              </w:rPr>
              <w:t>Z</w:t>
            </w:r>
          </w:p>
        </w:tc>
        <w:tc>
          <w:tcPr>
            <w:tcW w:w="1708" w:type="pct"/>
          </w:tcPr>
          <w:p w14:paraId="1C131792" w14:textId="08EA5A94" w:rsidR="00107F15" w:rsidRPr="00ED5C4F" w:rsidRDefault="00107F15" w:rsidP="00ED1BD4">
            <w:pPr>
              <w:pStyle w:val="InsideTable"/>
            </w:pPr>
            <w:r>
              <w:t>Displacer stroke, m</w:t>
            </w:r>
          </w:p>
        </w:tc>
      </w:tr>
      <w:tr w:rsidR="00107F15" w:rsidRPr="00ED5C4F" w14:paraId="4EEB5E85" w14:textId="77777777" w:rsidTr="00576E0D">
        <w:trPr>
          <w:trHeight w:val="20"/>
        </w:trPr>
        <w:tc>
          <w:tcPr>
            <w:tcW w:w="295" w:type="pct"/>
          </w:tcPr>
          <w:p w14:paraId="68915F3B" w14:textId="032DC9A4" w:rsidR="00107F15" w:rsidRPr="00A671A5" w:rsidRDefault="00107F15" w:rsidP="00ED1BD4">
            <w:pPr>
              <w:pStyle w:val="InsideTable"/>
              <w:rPr>
                <w:i/>
              </w:rPr>
            </w:pPr>
            <w:r w:rsidRPr="00A671A5">
              <w:rPr>
                <w:i/>
              </w:rPr>
              <w:t>K</w:t>
            </w:r>
          </w:p>
        </w:tc>
        <w:tc>
          <w:tcPr>
            <w:tcW w:w="2616" w:type="pct"/>
          </w:tcPr>
          <w:p w14:paraId="2BFF3F24" w14:textId="45C5EC61" w:rsidR="00107F15" w:rsidRPr="00ED5C4F" w:rsidRDefault="00107F15" w:rsidP="00ED1BD4">
            <w:pPr>
              <w:pStyle w:val="InsideTable"/>
            </w:pPr>
            <w:r>
              <w:t>Dead volume factor</w:t>
            </w:r>
            <w:r w:rsidRPr="00ED5C4F">
              <w:t xml:space="preserve"> </w:t>
            </w:r>
          </w:p>
        </w:tc>
        <w:tc>
          <w:tcPr>
            <w:tcW w:w="2089" w:type="pct"/>
            <w:gridSpan w:val="2"/>
          </w:tcPr>
          <w:p w14:paraId="1EE83FFC" w14:textId="5F83A8D4" w:rsidR="00107F15" w:rsidRPr="00ED5C4F" w:rsidRDefault="00107F15" w:rsidP="00ED1BD4">
            <w:pPr>
              <w:pStyle w:val="InsideTable"/>
            </w:pPr>
            <w:r w:rsidRPr="00D119B7">
              <w:rPr>
                <w:b/>
              </w:rPr>
              <w:t>Abbreviations</w:t>
            </w:r>
          </w:p>
        </w:tc>
      </w:tr>
      <w:tr w:rsidR="006D4434" w:rsidRPr="00ED5C4F" w14:paraId="71666305" w14:textId="77777777" w:rsidTr="00576E0D">
        <w:trPr>
          <w:trHeight w:val="20"/>
        </w:trPr>
        <w:tc>
          <w:tcPr>
            <w:tcW w:w="295" w:type="pct"/>
          </w:tcPr>
          <w:p w14:paraId="3695E218" w14:textId="550A1290" w:rsidR="00107F15" w:rsidRPr="00A671A5" w:rsidRDefault="00107F15" w:rsidP="00ED1BD4">
            <w:pPr>
              <w:pStyle w:val="InsideTable"/>
              <w:rPr>
                <w:i/>
              </w:rPr>
            </w:pPr>
            <w:r w:rsidRPr="00A671A5">
              <w:rPr>
                <w:i/>
              </w:rPr>
              <w:t>k</w:t>
            </w:r>
          </w:p>
        </w:tc>
        <w:tc>
          <w:tcPr>
            <w:tcW w:w="2616" w:type="pct"/>
          </w:tcPr>
          <w:p w14:paraId="2F0F7B07" w14:textId="4E5B2547" w:rsidR="00107F15" w:rsidRPr="00ED5C4F" w:rsidRDefault="00107F15" w:rsidP="00ED1BD4">
            <w:pPr>
              <w:pStyle w:val="InsideTable"/>
            </w:pPr>
            <w:r>
              <w:t>Specific heat ratio (</w:t>
            </w:r>
            <w:proofErr w:type="spellStart"/>
            <w:r w:rsidRPr="00E7519D">
              <w:rPr>
                <w:i/>
              </w:rPr>
              <w:t>c</w:t>
            </w:r>
            <w:r w:rsidRPr="00E7519D">
              <w:rPr>
                <w:i/>
                <w:vertAlign w:val="subscript"/>
              </w:rPr>
              <w:t>p</w:t>
            </w:r>
            <w:proofErr w:type="spellEnd"/>
            <w:r>
              <w:t>/</w:t>
            </w:r>
            <w:r w:rsidRPr="00E7519D">
              <w:rPr>
                <w:i/>
              </w:rPr>
              <w:t>c</w:t>
            </w:r>
            <w:r w:rsidRPr="00E7519D">
              <w:rPr>
                <w:i/>
                <w:vertAlign w:val="subscript"/>
              </w:rPr>
              <w:t>v</w:t>
            </w:r>
            <w:r>
              <w:t>)</w:t>
            </w:r>
          </w:p>
        </w:tc>
        <w:tc>
          <w:tcPr>
            <w:tcW w:w="381" w:type="pct"/>
          </w:tcPr>
          <w:p w14:paraId="7FEF79E1" w14:textId="249493A0" w:rsidR="00107F15" w:rsidRPr="00ED5C4F" w:rsidRDefault="00107F15" w:rsidP="00ED1BD4">
            <w:pPr>
              <w:pStyle w:val="InsideTable"/>
            </w:pPr>
            <w:r>
              <w:t>SEA</w:t>
            </w:r>
          </w:p>
        </w:tc>
        <w:tc>
          <w:tcPr>
            <w:tcW w:w="1708" w:type="pct"/>
          </w:tcPr>
          <w:p w14:paraId="2123B1BD" w14:textId="00C03932" w:rsidR="00107F15" w:rsidRPr="00ED5C4F" w:rsidRDefault="00107F15" w:rsidP="00ED1BD4">
            <w:pPr>
              <w:pStyle w:val="InsideTable"/>
            </w:pPr>
            <w:r>
              <w:t>Stirling engine array</w:t>
            </w:r>
          </w:p>
        </w:tc>
      </w:tr>
      <w:tr w:rsidR="00107F15" w:rsidRPr="00ED5C4F" w14:paraId="4C7FF2BD" w14:textId="77777777" w:rsidTr="00576E0D">
        <w:trPr>
          <w:trHeight w:val="20"/>
        </w:trPr>
        <w:tc>
          <w:tcPr>
            <w:tcW w:w="295" w:type="pct"/>
          </w:tcPr>
          <w:p w14:paraId="7FF19BF7" w14:textId="7126647A" w:rsidR="00107F15" w:rsidRPr="00A671A5" w:rsidRDefault="00107F15" w:rsidP="00ED1BD4">
            <w:pPr>
              <w:pStyle w:val="InsideTable"/>
              <w:rPr>
                <w:i/>
              </w:rPr>
            </w:pPr>
            <w:r w:rsidRPr="00A671A5">
              <w:rPr>
                <w:i/>
              </w:rPr>
              <w:t>m</w:t>
            </w:r>
          </w:p>
        </w:tc>
        <w:tc>
          <w:tcPr>
            <w:tcW w:w="2616" w:type="pct"/>
          </w:tcPr>
          <w:p w14:paraId="72F95B52" w14:textId="64E47553" w:rsidR="00107F15" w:rsidRPr="00ED5C4F" w:rsidRDefault="00107F15" w:rsidP="00ED1BD4">
            <w:pPr>
              <w:pStyle w:val="InsideTable"/>
            </w:pPr>
            <w:r>
              <w:t>Mass of working fluid in Stirling engine, kg</w:t>
            </w:r>
          </w:p>
        </w:tc>
        <w:tc>
          <w:tcPr>
            <w:tcW w:w="2089" w:type="pct"/>
            <w:gridSpan w:val="2"/>
          </w:tcPr>
          <w:p w14:paraId="77F35139" w14:textId="750BF470" w:rsidR="00107F15" w:rsidRPr="00ED5C4F" w:rsidRDefault="00107F15" w:rsidP="00ED1BD4">
            <w:pPr>
              <w:pStyle w:val="InsideTable"/>
            </w:pPr>
            <w:r w:rsidRPr="006B209D">
              <w:rPr>
                <w:b/>
              </w:rPr>
              <w:t>Greek Symbols</w:t>
            </w:r>
          </w:p>
        </w:tc>
      </w:tr>
      <w:tr w:rsidR="00576E0D" w:rsidRPr="00ED5C4F" w14:paraId="186B06DE" w14:textId="77777777" w:rsidTr="00576E0D">
        <w:trPr>
          <w:trHeight w:val="20"/>
        </w:trPr>
        <w:tc>
          <w:tcPr>
            <w:tcW w:w="295" w:type="pct"/>
          </w:tcPr>
          <w:p w14:paraId="63902063" w14:textId="67079BCB" w:rsidR="00576E0D" w:rsidRPr="00A671A5" w:rsidRDefault="00576E0D" w:rsidP="00ED1BD4">
            <w:pPr>
              <w:pStyle w:val="InsideTable"/>
              <w:rPr>
                <w:i/>
              </w:rPr>
            </w:pPr>
            <w:proofErr w:type="spellStart"/>
            <w:r w:rsidRPr="00A671A5">
              <w:rPr>
                <w:i/>
              </w:rPr>
              <w:t>n</w:t>
            </w:r>
            <w:r w:rsidRPr="00A671A5">
              <w:rPr>
                <w:i/>
                <w:vertAlign w:val="subscript"/>
              </w:rPr>
              <w:t>se</w:t>
            </w:r>
            <w:proofErr w:type="spellEnd"/>
          </w:p>
        </w:tc>
        <w:tc>
          <w:tcPr>
            <w:tcW w:w="2616" w:type="pct"/>
          </w:tcPr>
          <w:p w14:paraId="2B376D1A" w14:textId="126657C8" w:rsidR="00576E0D" w:rsidRPr="00ED5C4F" w:rsidRDefault="00576E0D" w:rsidP="00ED1BD4">
            <w:pPr>
              <w:pStyle w:val="InsideTable"/>
            </w:pPr>
            <w:r>
              <w:t>Number of Stirling engines in SEA</w:t>
            </w:r>
          </w:p>
        </w:tc>
        <w:tc>
          <w:tcPr>
            <w:tcW w:w="381" w:type="pct"/>
          </w:tcPr>
          <w:p w14:paraId="6C53D924" w14:textId="77777777" w:rsidR="00576E0D" w:rsidRPr="00ED5C4F" w:rsidRDefault="00576E0D" w:rsidP="00ED1BD4">
            <w:pPr>
              <w:pStyle w:val="InsideTable"/>
            </w:pPr>
            <w:proofErr w:type="spellStart"/>
            <w:r w:rsidRPr="006B209D">
              <w:rPr>
                <w:i/>
              </w:rPr>
              <w:t>γ</w:t>
            </w:r>
            <w:r w:rsidRPr="006B209D">
              <w:rPr>
                <w:i/>
                <w:vertAlign w:val="subscript"/>
              </w:rPr>
              <w:t>H</w:t>
            </w:r>
            <w:proofErr w:type="spellEnd"/>
          </w:p>
        </w:tc>
        <w:tc>
          <w:tcPr>
            <w:tcW w:w="1708" w:type="pct"/>
          </w:tcPr>
          <w:p w14:paraId="086150F2" w14:textId="7828DC59" w:rsidR="00576E0D" w:rsidRPr="00ED5C4F" w:rsidRDefault="00576E0D" w:rsidP="00ED1BD4">
            <w:pPr>
              <w:pStyle w:val="InsideTable"/>
            </w:pPr>
            <w:r>
              <w:t>Space ratio in process 12</w:t>
            </w:r>
          </w:p>
        </w:tc>
      </w:tr>
      <w:tr w:rsidR="00576E0D" w:rsidRPr="00ED5C4F" w14:paraId="010E481D" w14:textId="77777777" w:rsidTr="00576E0D">
        <w:trPr>
          <w:trHeight w:val="20"/>
        </w:trPr>
        <w:tc>
          <w:tcPr>
            <w:tcW w:w="295" w:type="pct"/>
          </w:tcPr>
          <w:p w14:paraId="5CF339E7" w14:textId="398FEAF0" w:rsidR="00107F15" w:rsidRPr="00A671A5" w:rsidRDefault="00107F15" w:rsidP="00ED1BD4">
            <w:pPr>
              <w:pStyle w:val="InsideTable"/>
              <w:rPr>
                <w:i/>
              </w:rPr>
            </w:pPr>
            <w:r w:rsidRPr="00A671A5">
              <w:rPr>
                <w:i/>
              </w:rPr>
              <w:t>P</w:t>
            </w:r>
          </w:p>
        </w:tc>
        <w:tc>
          <w:tcPr>
            <w:tcW w:w="2616" w:type="pct"/>
          </w:tcPr>
          <w:p w14:paraId="7A014927" w14:textId="40519F15" w:rsidR="00107F15" w:rsidRPr="00ED5C4F" w:rsidRDefault="00107F15" w:rsidP="00ED1BD4">
            <w:pPr>
              <w:pStyle w:val="InsideTable"/>
            </w:pPr>
            <w:r>
              <w:t>Power, W</w:t>
            </w:r>
          </w:p>
        </w:tc>
        <w:tc>
          <w:tcPr>
            <w:tcW w:w="381" w:type="pct"/>
          </w:tcPr>
          <w:p w14:paraId="1E604F23" w14:textId="1F3F2137" w:rsidR="00107F15" w:rsidRPr="00ED5C4F" w:rsidRDefault="00107F15" w:rsidP="00ED1BD4">
            <w:pPr>
              <w:pStyle w:val="InsideTable"/>
            </w:pPr>
            <w:proofErr w:type="spellStart"/>
            <w:r w:rsidRPr="006B209D">
              <w:rPr>
                <w:i/>
              </w:rPr>
              <w:t>γ</w:t>
            </w:r>
            <w:r w:rsidRPr="006B209D">
              <w:rPr>
                <w:i/>
                <w:vertAlign w:val="subscript"/>
              </w:rPr>
              <w:t>L</w:t>
            </w:r>
            <w:proofErr w:type="spellEnd"/>
          </w:p>
        </w:tc>
        <w:tc>
          <w:tcPr>
            <w:tcW w:w="1708" w:type="pct"/>
          </w:tcPr>
          <w:p w14:paraId="6FC8AFD4" w14:textId="5056D136" w:rsidR="00107F15" w:rsidRPr="00ED5C4F" w:rsidRDefault="00107F15" w:rsidP="00ED1BD4">
            <w:pPr>
              <w:pStyle w:val="InsideTable"/>
            </w:pPr>
            <w:r>
              <w:t>Space ratio in process 34</w:t>
            </w:r>
          </w:p>
        </w:tc>
      </w:tr>
      <w:tr w:rsidR="006D4434" w:rsidRPr="00ED5C4F" w14:paraId="5FD30E2E" w14:textId="77777777" w:rsidTr="00576E0D">
        <w:trPr>
          <w:trHeight w:val="20"/>
        </w:trPr>
        <w:tc>
          <w:tcPr>
            <w:tcW w:w="295" w:type="pct"/>
          </w:tcPr>
          <w:p w14:paraId="1BF129D3" w14:textId="30392A2F" w:rsidR="000C1D1F" w:rsidRPr="00A671A5" w:rsidRDefault="000C1D1F" w:rsidP="00ED1BD4">
            <w:pPr>
              <w:pStyle w:val="InsideTable"/>
              <w:rPr>
                <w:i/>
              </w:rPr>
            </w:pPr>
            <w:r w:rsidRPr="00A671A5">
              <w:rPr>
                <w:i/>
              </w:rPr>
              <w:t>p</w:t>
            </w:r>
          </w:p>
        </w:tc>
        <w:tc>
          <w:tcPr>
            <w:tcW w:w="2616" w:type="pct"/>
          </w:tcPr>
          <w:p w14:paraId="0DDE3A5B" w14:textId="4C1A3132" w:rsidR="000C1D1F" w:rsidRPr="00ED5C4F" w:rsidRDefault="000C1D1F" w:rsidP="00ED1BD4">
            <w:pPr>
              <w:pStyle w:val="InsideTable"/>
            </w:pPr>
            <w:r>
              <w:t>Pressure, Pa</w:t>
            </w:r>
          </w:p>
        </w:tc>
        <w:tc>
          <w:tcPr>
            <w:tcW w:w="381" w:type="pct"/>
          </w:tcPr>
          <w:p w14:paraId="2171649A" w14:textId="3F437702" w:rsidR="000C1D1F" w:rsidRPr="00ED5C4F" w:rsidRDefault="000C1D1F" w:rsidP="00ED1BD4">
            <w:pPr>
              <w:pStyle w:val="InsideTable"/>
            </w:pPr>
            <w:r w:rsidRPr="006B209D">
              <w:rPr>
                <w:i/>
              </w:rPr>
              <w:t>μ</w:t>
            </w:r>
          </w:p>
        </w:tc>
        <w:tc>
          <w:tcPr>
            <w:tcW w:w="1708" w:type="pct"/>
          </w:tcPr>
          <w:p w14:paraId="162D383C" w14:textId="27BF7992" w:rsidR="000C1D1F" w:rsidRPr="00ED5C4F" w:rsidRDefault="000C1D1F" w:rsidP="00ED1BD4">
            <w:pPr>
              <w:pStyle w:val="InsideTable"/>
            </w:pPr>
            <w:r>
              <w:t>Dynamic viscosity, kg/(</w:t>
            </w:r>
            <w:proofErr w:type="spellStart"/>
            <w:r>
              <w:t>m</w:t>
            </w:r>
            <w:r w:rsidRPr="00ED5C4F">
              <w:t>·</w:t>
            </w:r>
            <w:r>
              <w:t>s</w:t>
            </w:r>
            <w:proofErr w:type="spellEnd"/>
            <w:r>
              <w:t>)</w:t>
            </w:r>
          </w:p>
        </w:tc>
      </w:tr>
      <w:tr w:rsidR="000C1D1F" w:rsidRPr="00ED5C4F" w14:paraId="66A2E914" w14:textId="77777777" w:rsidTr="00576E0D">
        <w:trPr>
          <w:trHeight w:val="20"/>
        </w:trPr>
        <w:tc>
          <w:tcPr>
            <w:tcW w:w="295" w:type="pct"/>
          </w:tcPr>
          <w:p w14:paraId="3ED3DBA2" w14:textId="4C31EE4C" w:rsidR="000C1D1F" w:rsidRPr="00A671A5" w:rsidRDefault="000C1D1F" w:rsidP="00ED1BD4">
            <w:pPr>
              <w:pStyle w:val="InsideTable"/>
              <w:rPr>
                <w:i/>
              </w:rPr>
            </w:pPr>
            <w:r w:rsidRPr="00A671A5">
              <w:rPr>
                <w:i/>
              </w:rPr>
              <w:t>Q</w:t>
            </w:r>
          </w:p>
        </w:tc>
        <w:tc>
          <w:tcPr>
            <w:tcW w:w="2616" w:type="pct"/>
          </w:tcPr>
          <w:p w14:paraId="609D9AA2" w14:textId="223C323D" w:rsidR="000C1D1F" w:rsidRPr="00ED5C4F" w:rsidRDefault="000C1D1F" w:rsidP="00ED1BD4">
            <w:pPr>
              <w:pStyle w:val="InsideTable"/>
            </w:pPr>
            <w:r>
              <w:t>Absorbed heat, J</w:t>
            </w:r>
          </w:p>
        </w:tc>
        <w:tc>
          <w:tcPr>
            <w:tcW w:w="2089" w:type="pct"/>
            <w:gridSpan w:val="2"/>
          </w:tcPr>
          <w:p w14:paraId="1B1DF093" w14:textId="0CE9486B" w:rsidR="000C1D1F" w:rsidRPr="000C1D1F" w:rsidRDefault="000C1D1F" w:rsidP="00ED1BD4">
            <w:pPr>
              <w:pStyle w:val="InsideTable"/>
              <w:rPr>
                <w:b/>
              </w:rPr>
            </w:pPr>
            <w:r w:rsidRPr="000C1D1F">
              <w:rPr>
                <w:b/>
              </w:rPr>
              <w:t>Subscripts</w:t>
            </w:r>
          </w:p>
        </w:tc>
      </w:tr>
      <w:tr w:rsidR="006D4434" w:rsidRPr="00ED5C4F" w14:paraId="03045DA1" w14:textId="77777777" w:rsidTr="00576E0D">
        <w:trPr>
          <w:trHeight w:val="378"/>
        </w:trPr>
        <w:tc>
          <w:tcPr>
            <w:tcW w:w="295" w:type="pct"/>
          </w:tcPr>
          <w:p w14:paraId="12D48E84" w14:textId="1996015A" w:rsidR="000C1D1F" w:rsidRPr="00A671A5" w:rsidRDefault="000C1D1F" w:rsidP="00ED1BD4">
            <w:pPr>
              <w:pStyle w:val="InsideTable"/>
              <w:rPr>
                <w:i/>
              </w:rPr>
            </w:pPr>
            <w:proofErr w:type="spellStart"/>
            <w:r w:rsidRPr="00A671A5">
              <w:rPr>
                <w:i/>
              </w:rPr>
              <w:t>q</w:t>
            </w:r>
            <w:r w:rsidRPr="00A671A5">
              <w:rPr>
                <w:i/>
                <w:vertAlign w:val="subscript"/>
              </w:rPr>
              <w:t>m</w:t>
            </w:r>
            <w:proofErr w:type="spellEnd"/>
          </w:p>
        </w:tc>
        <w:tc>
          <w:tcPr>
            <w:tcW w:w="2616" w:type="pct"/>
          </w:tcPr>
          <w:p w14:paraId="7F6C2728" w14:textId="18C52688" w:rsidR="000C1D1F" w:rsidRPr="00ED5C4F" w:rsidRDefault="000C1D1F" w:rsidP="00ED1BD4">
            <w:pPr>
              <w:pStyle w:val="InsideTable"/>
            </w:pPr>
            <w:r>
              <w:t>Mass flow rate, kg/s</w:t>
            </w:r>
          </w:p>
        </w:tc>
        <w:tc>
          <w:tcPr>
            <w:tcW w:w="381" w:type="pct"/>
          </w:tcPr>
          <w:p w14:paraId="73271520" w14:textId="6A7166A5" w:rsidR="000C1D1F" w:rsidRPr="00FC5088" w:rsidRDefault="000C1D1F" w:rsidP="00ED1BD4">
            <w:pPr>
              <w:pStyle w:val="InsideTable"/>
              <w:rPr>
                <w:i/>
              </w:rPr>
            </w:pPr>
            <w:r w:rsidRPr="00FC5088">
              <w:rPr>
                <w:i/>
              </w:rPr>
              <w:t>c</w:t>
            </w:r>
          </w:p>
        </w:tc>
        <w:tc>
          <w:tcPr>
            <w:tcW w:w="1708" w:type="pct"/>
          </w:tcPr>
          <w:p w14:paraId="3D626689" w14:textId="71986036" w:rsidR="000C1D1F" w:rsidRPr="00ED5C4F" w:rsidRDefault="000C1D1F" w:rsidP="00ED1BD4">
            <w:pPr>
              <w:pStyle w:val="InsideTable"/>
            </w:pPr>
            <w:r>
              <w:t>Cooling fluid</w:t>
            </w:r>
          </w:p>
        </w:tc>
      </w:tr>
      <w:tr w:rsidR="006D4434" w:rsidRPr="00ED5C4F" w14:paraId="41081B51" w14:textId="77777777" w:rsidTr="00576E0D">
        <w:trPr>
          <w:trHeight w:val="20"/>
        </w:trPr>
        <w:tc>
          <w:tcPr>
            <w:tcW w:w="295" w:type="pct"/>
          </w:tcPr>
          <w:p w14:paraId="5988A461" w14:textId="6893E52C" w:rsidR="000C1D1F" w:rsidRPr="00A671A5" w:rsidRDefault="000C1D1F" w:rsidP="00ED1BD4">
            <w:pPr>
              <w:pStyle w:val="InsideTable"/>
              <w:rPr>
                <w:i/>
              </w:rPr>
            </w:pPr>
            <w:r w:rsidRPr="00A671A5">
              <w:rPr>
                <w:i/>
              </w:rPr>
              <w:t>R</w:t>
            </w:r>
          </w:p>
        </w:tc>
        <w:tc>
          <w:tcPr>
            <w:tcW w:w="2616" w:type="pct"/>
          </w:tcPr>
          <w:p w14:paraId="6A171499" w14:textId="6992CCE1" w:rsidR="000C1D1F" w:rsidRPr="00ED5C4F" w:rsidRDefault="000C1D1F" w:rsidP="00ED1BD4">
            <w:pPr>
              <w:pStyle w:val="InsideTable"/>
            </w:pPr>
            <w:r>
              <w:t xml:space="preserve">Gas constant, </w:t>
            </w:r>
            <w:r w:rsidRPr="00ED5C4F">
              <w:t>J/(</w:t>
            </w:r>
            <w:proofErr w:type="spellStart"/>
            <w:r w:rsidRPr="00ED5C4F">
              <w:t>kg·K</w:t>
            </w:r>
            <w:proofErr w:type="spellEnd"/>
            <w:r w:rsidRPr="00ED5C4F">
              <w:t>)</w:t>
            </w:r>
          </w:p>
        </w:tc>
        <w:tc>
          <w:tcPr>
            <w:tcW w:w="381" w:type="pct"/>
          </w:tcPr>
          <w:p w14:paraId="127E2FFD" w14:textId="6338DFA8" w:rsidR="000C1D1F" w:rsidRPr="00FC5088" w:rsidRDefault="000C1D1F" w:rsidP="00ED1BD4">
            <w:pPr>
              <w:pStyle w:val="InsideTable"/>
              <w:rPr>
                <w:i/>
              </w:rPr>
            </w:pPr>
            <w:proofErr w:type="spellStart"/>
            <w:r w:rsidRPr="00FC5088">
              <w:rPr>
                <w:i/>
              </w:rPr>
              <w:t>cw</w:t>
            </w:r>
            <w:proofErr w:type="spellEnd"/>
          </w:p>
        </w:tc>
        <w:tc>
          <w:tcPr>
            <w:tcW w:w="1708" w:type="pct"/>
          </w:tcPr>
          <w:p w14:paraId="0E03C0CC" w14:textId="658ADAE2" w:rsidR="000C1D1F" w:rsidRPr="00ED5C4F" w:rsidRDefault="000C1D1F" w:rsidP="00ED1BD4">
            <w:pPr>
              <w:pStyle w:val="InsideTable"/>
            </w:pPr>
            <w:r>
              <w:t>Cooler wall</w:t>
            </w:r>
          </w:p>
        </w:tc>
      </w:tr>
      <w:tr w:rsidR="006D4434" w:rsidRPr="00ED5C4F" w14:paraId="49F57DA1" w14:textId="77777777" w:rsidTr="00576E0D">
        <w:trPr>
          <w:trHeight w:val="20"/>
        </w:trPr>
        <w:tc>
          <w:tcPr>
            <w:tcW w:w="295" w:type="pct"/>
          </w:tcPr>
          <w:p w14:paraId="6F0CB7A8" w14:textId="5756754B" w:rsidR="000C1D1F" w:rsidRPr="00A671A5" w:rsidRDefault="000C1D1F" w:rsidP="00ED1BD4">
            <w:pPr>
              <w:pStyle w:val="InsideTable"/>
              <w:rPr>
                <w:i/>
              </w:rPr>
            </w:pPr>
            <w:proofErr w:type="spellStart"/>
            <w:r w:rsidRPr="00A671A5">
              <w:rPr>
                <w:i/>
              </w:rPr>
              <w:t>s</w:t>
            </w:r>
            <w:r w:rsidRPr="00A671A5">
              <w:rPr>
                <w:i/>
                <w:vertAlign w:val="subscript"/>
              </w:rPr>
              <w:t>se</w:t>
            </w:r>
            <w:proofErr w:type="spellEnd"/>
          </w:p>
        </w:tc>
        <w:tc>
          <w:tcPr>
            <w:tcW w:w="2616" w:type="pct"/>
          </w:tcPr>
          <w:p w14:paraId="55EEA1F0" w14:textId="3971AAAC" w:rsidR="000C1D1F" w:rsidRPr="00ED5C4F" w:rsidRDefault="000C1D1F" w:rsidP="00ED1BD4">
            <w:pPr>
              <w:pStyle w:val="InsideTable"/>
            </w:pPr>
            <w:r w:rsidRPr="00ED5C4F">
              <w:t>Speed of Stirling engine, s</w:t>
            </w:r>
            <w:r w:rsidRPr="00ED5C4F">
              <w:rPr>
                <w:vertAlign w:val="superscript"/>
              </w:rPr>
              <w:t>−1</w:t>
            </w:r>
          </w:p>
        </w:tc>
        <w:tc>
          <w:tcPr>
            <w:tcW w:w="381" w:type="pct"/>
          </w:tcPr>
          <w:p w14:paraId="3EC76268" w14:textId="1AFC072A" w:rsidR="000C1D1F" w:rsidRPr="00FC5088" w:rsidRDefault="000C1D1F" w:rsidP="00ED1BD4">
            <w:pPr>
              <w:pStyle w:val="InsideTable"/>
              <w:rPr>
                <w:i/>
              </w:rPr>
            </w:pPr>
            <w:r w:rsidRPr="00FC5088">
              <w:rPr>
                <w:i/>
              </w:rPr>
              <w:t>h</w:t>
            </w:r>
          </w:p>
        </w:tc>
        <w:tc>
          <w:tcPr>
            <w:tcW w:w="1708" w:type="pct"/>
          </w:tcPr>
          <w:p w14:paraId="0217110B" w14:textId="406A7975" w:rsidR="000C1D1F" w:rsidRPr="00ED5C4F" w:rsidRDefault="000C1D1F" w:rsidP="00ED1BD4">
            <w:pPr>
              <w:pStyle w:val="InsideTable"/>
            </w:pPr>
            <w:r>
              <w:t>Heating fluid</w:t>
            </w:r>
          </w:p>
        </w:tc>
      </w:tr>
      <w:tr w:rsidR="006D4434" w:rsidRPr="00ED5C4F" w14:paraId="307B6737" w14:textId="77777777" w:rsidTr="00576E0D">
        <w:trPr>
          <w:trHeight w:val="20"/>
        </w:trPr>
        <w:tc>
          <w:tcPr>
            <w:tcW w:w="295" w:type="pct"/>
          </w:tcPr>
          <w:p w14:paraId="7F14BDE1" w14:textId="77777777" w:rsidR="000C1D1F" w:rsidRPr="00A671A5" w:rsidRDefault="000C1D1F" w:rsidP="00ED1BD4">
            <w:pPr>
              <w:pStyle w:val="InsideTable"/>
              <w:rPr>
                <w:i/>
              </w:rPr>
            </w:pPr>
            <w:r w:rsidRPr="00A671A5">
              <w:rPr>
                <w:i/>
              </w:rPr>
              <w:t>T</w:t>
            </w:r>
            <w:r w:rsidRPr="00A671A5">
              <w:rPr>
                <w:i/>
                <w:vertAlign w:val="subscript"/>
              </w:rPr>
              <w:t>H</w:t>
            </w:r>
          </w:p>
        </w:tc>
        <w:tc>
          <w:tcPr>
            <w:tcW w:w="2616" w:type="pct"/>
          </w:tcPr>
          <w:p w14:paraId="59C5510E" w14:textId="77777777" w:rsidR="000C1D1F" w:rsidRPr="00ED5C4F" w:rsidRDefault="000C1D1F" w:rsidP="00ED1BD4">
            <w:pPr>
              <w:pStyle w:val="InsideTable"/>
            </w:pPr>
            <w:r w:rsidRPr="00ED5C4F">
              <w:t>Highest temperature of expansion space, K</w:t>
            </w:r>
          </w:p>
        </w:tc>
        <w:tc>
          <w:tcPr>
            <w:tcW w:w="381" w:type="pct"/>
          </w:tcPr>
          <w:p w14:paraId="01C36AB8" w14:textId="6AC65D5C" w:rsidR="000C1D1F" w:rsidRPr="00FC5088" w:rsidRDefault="000C1D1F" w:rsidP="00ED1BD4">
            <w:pPr>
              <w:pStyle w:val="InsideTable"/>
              <w:rPr>
                <w:i/>
              </w:rPr>
            </w:pPr>
            <w:proofErr w:type="spellStart"/>
            <w:r w:rsidRPr="00FC5088">
              <w:rPr>
                <w:i/>
              </w:rPr>
              <w:t>hw</w:t>
            </w:r>
            <w:proofErr w:type="spellEnd"/>
          </w:p>
        </w:tc>
        <w:tc>
          <w:tcPr>
            <w:tcW w:w="1708" w:type="pct"/>
          </w:tcPr>
          <w:p w14:paraId="40E1C626" w14:textId="14526D06" w:rsidR="000C1D1F" w:rsidRPr="00ED5C4F" w:rsidRDefault="000C1D1F" w:rsidP="00ED1BD4">
            <w:pPr>
              <w:pStyle w:val="InsideTable"/>
            </w:pPr>
            <w:r>
              <w:t>Heater wall</w:t>
            </w:r>
          </w:p>
        </w:tc>
      </w:tr>
      <w:tr w:rsidR="006D4434" w:rsidRPr="00ED5C4F" w14:paraId="60C4BA0E" w14:textId="77777777" w:rsidTr="00576E0D">
        <w:trPr>
          <w:trHeight w:val="20"/>
        </w:trPr>
        <w:tc>
          <w:tcPr>
            <w:tcW w:w="295" w:type="pct"/>
          </w:tcPr>
          <w:p w14:paraId="0933776F" w14:textId="77777777" w:rsidR="000C1D1F" w:rsidRPr="00A671A5" w:rsidRDefault="000C1D1F" w:rsidP="00ED1BD4">
            <w:pPr>
              <w:pStyle w:val="InsideTable"/>
              <w:rPr>
                <w:i/>
              </w:rPr>
            </w:pPr>
            <w:r w:rsidRPr="00A671A5">
              <w:rPr>
                <w:i/>
              </w:rPr>
              <w:t>T</w:t>
            </w:r>
            <w:r w:rsidRPr="00A671A5">
              <w:rPr>
                <w:i/>
                <w:vertAlign w:val="subscript"/>
              </w:rPr>
              <w:t>L</w:t>
            </w:r>
          </w:p>
        </w:tc>
        <w:tc>
          <w:tcPr>
            <w:tcW w:w="2616" w:type="pct"/>
          </w:tcPr>
          <w:p w14:paraId="1679979F" w14:textId="77777777" w:rsidR="000C1D1F" w:rsidRPr="00ED5C4F" w:rsidRDefault="000C1D1F" w:rsidP="00ED1BD4">
            <w:pPr>
              <w:pStyle w:val="InsideTable"/>
            </w:pPr>
            <w:r w:rsidRPr="00ED5C4F">
              <w:t>Lowest temperature of compression space, K</w:t>
            </w:r>
          </w:p>
        </w:tc>
        <w:tc>
          <w:tcPr>
            <w:tcW w:w="381" w:type="pct"/>
          </w:tcPr>
          <w:p w14:paraId="51BA6E60" w14:textId="152B5226" w:rsidR="000C1D1F" w:rsidRPr="00FC5088" w:rsidRDefault="000C1D1F" w:rsidP="00ED1BD4">
            <w:pPr>
              <w:pStyle w:val="InsideTable"/>
              <w:rPr>
                <w:i/>
              </w:rPr>
            </w:pPr>
            <w:proofErr w:type="spellStart"/>
            <w:r w:rsidRPr="00FC5088">
              <w:rPr>
                <w:i/>
              </w:rPr>
              <w:t>i</w:t>
            </w:r>
            <w:proofErr w:type="spellEnd"/>
          </w:p>
        </w:tc>
        <w:tc>
          <w:tcPr>
            <w:tcW w:w="1708" w:type="pct"/>
          </w:tcPr>
          <w:p w14:paraId="78293AE1" w14:textId="73579A14" w:rsidR="000C1D1F" w:rsidRPr="00ED5C4F" w:rsidRDefault="000C1D1F" w:rsidP="00ED1BD4">
            <w:pPr>
              <w:pStyle w:val="InsideTable"/>
            </w:pPr>
            <w:r>
              <w:t>Inlet</w:t>
            </w:r>
          </w:p>
        </w:tc>
      </w:tr>
      <w:tr w:rsidR="006D4434" w:rsidRPr="00ED5C4F" w14:paraId="5924281A" w14:textId="77777777" w:rsidTr="00576E0D">
        <w:trPr>
          <w:trHeight w:val="20"/>
        </w:trPr>
        <w:tc>
          <w:tcPr>
            <w:tcW w:w="295" w:type="pct"/>
          </w:tcPr>
          <w:p w14:paraId="76228FB6" w14:textId="77777777" w:rsidR="000C1D1F" w:rsidRPr="00A671A5" w:rsidRDefault="000C1D1F" w:rsidP="00ED1BD4">
            <w:pPr>
              <w:pStyle w:val="InsideTable"/>
              <w:rPr>
                <w:i/>
              </w:rPr>
            </w:pPr>
            <w:r w:rsidRPr="00A671A5">
              <w:rPr>
                <w:i/>
              </w:rPr>
              <w:t>T</w:t>
            </w:r>
            <w:r w:rsidRPr="00A671A5">
              <w:rPr>
                <w:i/>
                <w:vertAlign w:val="subscript"/>
              </w:rPr>
              <w:t>R</w:t>
            </w:r>
          </w:p>
        </w:tc>
        <w:tc>
          <w:tcPr>
            <w:tcW w:w="2616" w:type="pct"/>
          </w:tcPr>
          <w:p w14:paraId="26F03726" w14:textId="77777777" w:rsidR="000C1D1F" w:rsidRPr="00ED5C4F" w:rsidRDefault="000C1D1F" w:rsidP="00ED1BD4">
            <w:pPr>
              <w:pStyle w:val="InsideTable"/>
            </w:pPr>
            <w:r w:rsidRPr="00ED5C4F">
              <w:t>Regenerator temperature, K</w:t>
            </w:r>
          </w:p>
        </w:tc>
        <w:tc>
          <w:tcPr>
            <w:tcW w:w="381" w:type="pct"/>
          </w:tcPr>
          <w:p w14:paraId="6880745C" w14:textId="6E6E2683" w:rsidR="000C1D1F" w:rsidRPr="00FC5088" w:rsidRDefault="000C1D1F" w:rsidP="00ED1BD4">
            <w:pPr>
              <w:pStyle w:val="InsideTable"/>
              <w:rPr>
                <w:i/>
              </w:rPr>
            </w:pPr>
            <w:r w:rsidRPr="00FC5088">
              <w:rPr>
                <w:i/>
              </w:rPr>
              <w:t>o</w:t>
            </w:r>
          </w:p>
        </w:tc>
        <w:tc>
          <w:tcPr>
            <w:tcW w:w="1708" w:type="pct"/>
          </w:tcPr>
          <w:p w14:paraId="22FCD92C" w14:textId="2E5BC8A9" w:rsidR="000C1D1F" w:rsidRPr="00ED5C4F" w:rsidRDefault="000C1D1F" w:rsidP="00ED1BD4">
            <w:pPr>
              <w:pStyle w:val="InsideTable"/>
            </w:pPr>
            <w:r>
              <w:t>Outlet</w:t>
            </w:r>
          </w:p>
        </w:tc>
      </w:tr>
      <w:tr w:rsidR="006D4434" w:rsidRPr="00ED5C4F" w14:paraId="4A9D1272" w14:textId="77777777" w:rsidTr="00576E0D">
        <w:trPr>
          <w:trHeight w:val="20"/>
        </w:trPr>
        <w:tc>
          <w:tcPr>
            <w:tcW w:w="295" w:type="pct"/>
          </w:tcPr>
          <w:p w14:paraId="5B235359" w14:textId="7B3BBDE8" w:rsidR="000C1D1F" w:rsidRPr="00A671A5" w:rsidRDefault="000C1D1F" w:rsidP="00ED1BD4">
            <w:pPr>
              <w:pStyle w:val="InsideTable"/>
              <w:rPr>
                <w:i/>
              </w:rPr>
            </w:pPr>
            <w:r w:rsidRPr="00A671A5">
              <w:rPr>
                <w:i/>
              </w:rPr>
              <w:t>T</w:t>
            </w:r>
            <w:r w:rsidRPr="00A671A5">
              <w:rPr>
                <w:i/>
                <w:vertAlign w:val="subscript"/>
              </w:rPr>
              <w:t>w</w:t>
            </w:r>
          </w:p>
        </w:tc>
        <w:tc>
          <w:tcPr>
            <w:tcW w:w="2616" w:type="pct"/>
          </w:tcPr>
          <w:p w14:paraId="7541585E" w14:textId="1E8D1157" w:rsidR="000C1D1F" w:rsidRPr="00ED5C4F" w:rsidRDefault="000C1D1F" w:rsidP="00ED1BD4">
            <w:pPr>
              <w:pStyle w:val="InsideTable"/>
            </w:pPr>
            <w:r>
              <w:t>Wall temperature</w:t>
            </w:r>
            <w:r w:rsidRPr="00ED5C4F">
              <w:t>, K</w:t>
            </w:r>
          </w:p>
        </w:tc>
        <w:tc>
          <w:tcPr>
            <w:tcW w:w="381" w:type="pct"/>
          </w:tcPr>
          <w:p w14:paraId="66E80296" w14:textId="02C79712" w:rsidR="000C1D1F" w:rsidRPr="00FC5088" w:rsidRDefault="000C1D1F" w:rsidP="00ED1BD4">
            <w:pPr>
              <w:pStyle w:val="InsideTable"/>
              <w:rPr>
                <w:i/>
              </w:rPr>
            </w:pPr>
            <w:r w:rsidRPr="00FC5088">
              <w:rPr>
                <w:i/>
              </w:rPr>
              <w:t>p</w:t>
            </w:r>
          </w:p>
        </w:tc>
        <w:tc>
          <w:tcPr>
            <w:tcW w:w="1708" w:type="pct"/>
          </w:tcPr>
          <w:p w14:paraId="6DB818D2" w14:textId="67E94B6E" w:rsidR="000C1D1F" w:rsidRPr="00ED5C4F" w:rsidRDefault="000C1D1F" w:rsidP="00ED1BD4">
            <w:pPr>
              <w:pStyle w:val="InsideTable"/>
            </w:pPr>
            <w:r>
              <w:t>Piston</w:t>
            </w:r>
          </w:p>
        </w:tc>
      </w:tr>
      <w:tr w:rsidR="006D4434" w:rsidRPr="00ED5C4F" w14:paraId="793542E8" w14:textId="77777777" w:rsidTr="00576E0D">
        <w:trPr>
          <w:trHeight w:val="20"/>
        </w:trPr>
        <w:tc>
          <w:tcPr>
            <w:tcW w:w="295" w:type="pct"/>
          </w:tcPr>
          <w:p w14:paraId="06D97775" w14:textId="38F7DE2A" w:rsidR="000C1D1F" w:rsidRPr="00A671A5" w:rsidRDefault="000C1D1F" w:rsidP="00ED1BD4">
            <w:pPr>
              <w:pStyle w:val="InsideTable"/>
              <w:rPr>
                <w:i/>
              </w:rPr>
            </w:pPr>
            <w:r w:rsidRPr="00A671A5">
              <w:rPr>
                <w:i/>
              </w:rPr>
              <w:t>U</w:t>
            </w:r>
          </w:p>
        </w:tc>
        <w:tc>
          <w:tcPr>
            <w:tcW w:w="2616" w:type="pct"/>
          </w:tcPr>
          <w:p w14:paraId="5FC88763" w14:textId="733BB852" w:rsidR="000C1D1F" w:rsidRPr="00ED5C4F" w:rsidRDefault="000C1D1F" w:rsidP="00ED1BD4">
            <w:pPr>
              <w:pStyle w:val="InsideTable"/>
            </w:pPr>
            <w:r>
              <w:t>Overall heat transfer coefficient, W/(m</w:t>
            </w:r>
            <w:r w:rsidRPr="00C7484D">
              <w:rPr>
                <w:vertAlign w:val="superscript"/>
              </w:rPr>
              <w:t>2</w:t>
            </w:r>
            <w:r w:rsidRPr="00ED5C4F">
              <w:t>·</w:t>
            </w:r>
            <w:r>
              <w:t>K)</w:t>
            </w:r>
          </w:p>
        </w:tc>
        <w:tc>
          <w:tcPr>
            <w:tcW w:w="381" w:type="pct"/>
          </w:tcPr>
          <w:p w14:paraId="2AFED089" w14:textId="1C3D919F" w:rsidR="000C1D1F" w:rsidRPr="00FC5088" w:rsidRDefault="000C1D1F" w:rsidP="00ED1BD4">
            <w:pPr>
              <w:pStyle w:val="InsideTable"/>
              <w:rPr>
                <w:i/>
              </w:rPr>
            </w:pPr>
            <w:r w:rsidRPr="00FC5088">
              <w:rPr>
                <w:i/>
              </w:rPr>
              <w:t>r</w:t>
            </w:r>
          </w:p>
        </w:tc>
        <w:tc>
          <w:tcPr>
            <w:tcW w:w="1708" w:type="pct"/>
          </w:tcPr>
          <w:p w14:paraId="0C92DD02" w14:textId="36EAAA3E" w:rsidR="000C1D1F" w:rsidRPr="00ED5C4F" w:rsidRDefault="000C1D1F" w:rsidP="00ED1BD4">
            <w:pPr>
              <w:pStyle w:val="InsideTable"/>
            </w:pPr>
            <w:r>
              <w:t>Regenerator</w:t>
            </w:r>
          </w:p>
        </w:tc>
      </w:tr>
      <w:tr w:rsidR="006D4434" w:rsidRPr="00ED5C4F" w14:paraId="6FD59668" w14:textId="77777777" w:rsidTr="00576E0D">
        <w:trPr>
          <w:trHeight w:val="20"/>
        </w:trPr>
        <w:tc>
          <w:tcPr>
            <w:tcW w:w="295" w:type="pct"/>
          </w:tcPr>
          <w:p w14:paraId="0B54AC6E" w14:textId="053ECA51" w:rsidR="000C1D1F" w:rsidRPr="00A671A5" w:rsidRDefault="000C1D1F" w:rsidP="00ED1BD4">
            <w:pPr>
              <w:pStyle w:val="InsideTable"/>
              <w:rPr>
                <w:i/>
              </w:rPr>
            </w:pPr>
            <w:r w:rsidRPr="00A671A5">
              <w:rPr>
                <w:i/>
              </w:rPr>
              <w:t>V</w:t>
            </w:r>
            <w:r w:rsidRPr="00A671A5">
              <w:rPr>
                <w:i/>
                <w:vertAlign w:val="subscript"/>
              </w:rPr>
              <w:t>C</w:t>
            </w:r>
          </w:p>
        </w:tc>
        <w:tc>
          <w:tcPr>
            <w:tcW w:w="2616" w:type="pct"/>
          </w:tcPr>
          <w:p w14:paraId="4A67AC09" w14:textId="0B951ECC" w:rsidR="000C1D1F" w:rsidRPr="00ED5C4F" w:rsidRDefault="000C1D1F" w:rsidP="00ED1BD4">
            <w:pPr>
              <w:pStyle w:val="InsideTable"/>
            </w:pPr>
            <w:r>
              <w:t>Compression volume, m</w:t>
            </w:r>
            <w:r w:rsidRPr="00143E48">
              <w:rPr>
                <w:vertAlign w:val="superscript"/>
              </w:rPr>
              <w:t>3</w:t>
            </w:r>
          </w:p>
        </w:tc>
        <w:tc>
          <w:tcPr>
            <w:tcW w:w="381" w:type="pct"/>
          </w:tcPr>
          <w:p w14:paraId="063FB854" w14:textId="6C203EDF" w:rsidR="000C1D1F" w:rsidRPr="00FC5088" w:rsidRDefault="000C1D1F" w:rsidP="00ED1BD4">
            <w:pPr>
              <w:pStyle w:val="InsideTable"/>
              <w:rPr>
                <w:i/>
              </w:rPr>
            </w:pPr>
            <w:proofErr w:type="spellStart"/>
            <w:r w:rsidRPr="00FC5088">
              <w:rPr>
                <w:i/>
              </w:rPr>
              <w:t>th</w:t>
            </w:r>
            <w:proofErr w:type="spellEnd"/>
          </w:p>
        </w:tc>
        <w:tc>
          <w:tcPr>
            <w:tcW w:w="1708" w:type="pct"/>
          </w:tcPr>
          <w:p w14:paraId="558F26F0" w14:textId="51DC9451" w:rsidR="000C1D1F" w:rsidRPr="00ED5C4F" w:rsidRDefault="000C1D1F" w:rsidP="00ED1BD4">
            <w:pPr>
              <w:pStyle w:val="InsideTable"/>
            </w:pPr>
            <w:r>
              <w:t>Theoretical</w:t>
            </w:r>
          </w:p>
        </w:tc>
      </w:tr>
    </w:tbl>
    <w:p w14:paraId="3705CB30" w14:textId="77777777" w:rsidR="007D569F" w:rsidRDefault="007D569F" w:rsidP="00425F9D">
      <w:pPr>
        <w:pStyle w:val="Paragraph"/>
      </w:pPr>
    </w:p>
    <w:p w14:paraId="55FE531B" w14:textId="0242DBCE" w:rsidR="001C6D6C" w:rsidRDefault="00166E2B" w:rsidP="001B7113">
      <w:pPr>
        <w:pStyle w:val="Paragraph"/>
      </w:pPr>
      <w:r w:rsidRPr="00166E2B">
        <w:t>Great attention has focused on the application using parabolic dish to collect heat. Some researchers investigated the impact of various parameters on the optical and thermal performance of the solar dish receivers using Monte Carlo Ray Tracing Method (MCRTM) and/or numerical modeling method. Some researchers considered the applications with different ways to use the collected h</w:t>
      </w:r>
      <w:r>
        <w:t xml:space="preserve">eat. </w:t>
      </w:r>
      <w:proofErr w:type="spellStart"/>
      <w:r>
        <w:t>Loni</w:t>
      </w:r>
      <w:proofErr w:type="spellEnd"/>
      <w:r>
        <w:t xml:space="preserve"> et al. </w:t>
      </w:r>
      <w:r w:rsidR="00833F01">
        <w:fldChar w:fldCharType="begin" w:fldLock="1"/>
      </w:r>
      <w:r w:rsidR="004A6C04">
        <w:instrText>ADDIN CSL_CITATION { "citationItems" : [ { "id" : "ITEM-1", "itemData" : { "ISSN" : "1359-4311", "abstract" : "Abstract In this study, a solar dish collector is considered with a rectangular cavity receiver. The investigated parameters were included the receiver aperture area (a2), receiver tube diameter, cavity depth, inlet temperature and mass flow rate through the receiver. This cavity receiver is used as the heat source of the organic Rankine cycle (ORC). The {ORC} system is considered with {R141b} as the working fluid at the saturated condition. The main objective is the calculation of the optimum parameters for attaining the maximum overall thermal efficiency of the system. With the help of the receiver modeling techniques, the optimum aspect ratios of 54.25, 40.69, 32.56, 23.25 and 18.09 are identified for five cavity depths of 0.5a, 0.75a, 1a, 1.5a, and 2a where the accompanying optical efficiencies are 89%, 92%, 94%, 96% and 96%, respectively. It is concluded that for increasing the collector efficiency and overall thermal efficiency, a higher mass flow rate, and a lower inlet thermal oil inlet temperature are required. Also the results show that the optimum characteristic of the cavity for achieving highest collector efficiency and the highest overall thermal efficiency includes smaller tube diameter, lower inlet temperature of the working fluid, and the cavity depth of 1a. ", "author" : [ { "dropping-particle" : "", "family" : "Loni", "given" : "R", "non-dropping-particle" : "", "parse-names" : false, "suffix" : "" }, { "dropping-particle" : "", "family" : "Kasaeian", "given" : "A B", "non-dropping-particle" : "", "parse-names" : false, "suffix" : "" }, { "dropping-particle" : "", "family" : "Asli-Ardeh", "given" : "E Askari", "non-dropping-particle" : "", "parse-names" : false, "suffix" : "" }, { "dropping-particle" : "", "family" : "Ghobadian", "given" : "B", "non-dropping-particle" : "", "parse-names" : false, "suffix" : "" }, { "dropping-particle" : "Le", "family" : "Roux", "given" : "W G", "non-dropping-particle" : "", "parse-names" : false, "suffix" : "" } ], "container-title" : "Applied Thermal Engineering", "id" : "ITEM-1", "issued" : { "date-parts" : [ [ "2016" ] ] }, "page" : "1298-1309", "title" : "Performance study of a solar-assisted organic Rankine cycle using a dish-mounted rectangular-cavity tubular solar receiver", "type" : "article-journal", "volume" : "108" }, "uris" : [ "http://www.mendeley.com/documents/?uuid=50bf3d59-19be-4876-861b-d518f28122e2" ] } ], "mendeley" : { "formattedCitation" : "[1]", "plainTextFormattedCitation" : "[1]", "previouslyFormattedCitation" : "[8]" }, "properties" : { "noteIndex" : 0 }, "schema" : "https://github.com/citation-style-language/schema/raw/master/csl-citation.json" }</w:instrText>
      </w:r>
      <w:r w:rsidR="00833F01">
        <w:fldChar w:fldCharType="separate"/>
      </w:r>
      <w:r w:rsidR="004A6C04" w:rsidRPr="004A6C04">
        <w:rPr>
          <w:noProof/>
        </w:rPr>
        <w:t>[1]</w:t>
      </w:r>
      <w:r w:rsidR="00833F01">
        <w:fldChar w:fldCharType="end"/>
      </w:r>
      <w:r w:rsidRPr="00166E2B">
        <w:t xml:space="preserve"> considered a system using parabolic dish for an organic Rankine cycle. In the proposed system, thermal oil is used as the working fluid to transport the collected heat for the organic Rankine cy</w:t>
      </w:r>
      <w:r w:rsidR="00BA4A40">
        <w:t xml:space="preserve">cle. Wang et al. </w:t>
      </w:r>
      <w:r w:rsidR="008D1C66">
        <w:fldChar w:fldCharType="begin" w:fldLock="1"/>
      </w:r>
      <w:r w:rsidR="004A6C04">
        <w:instrText>ADDIN CSL_CITATION { "citationItems" : [ { "id" : "ITEM-1", "itemData" : { "ISSN" : "0038-092X", "abstract" : "Abstract An inverse design method is developed in order to quickly find possible cavity receiver designs with relative uniform cavity wall surface temperature for a solar dish cavity receiver. In this design method, a heat transfer model of the absorber wall is used for analyzing the main heat transfer process between the cavity wall outer surface, the inner surface and the working fluid. Furthermore, a ray-tracing model based on the parameters of a real dish is utilized for obtaining the solar radiative boundary conditions for the heat transfer model. Impinging jet cooling technology is introduced due to its high heat transfer coefficient in the stagnation area, which can be used for cooling the peak flux on the cavity wall. After applying a well-designed impinging system, the temperature peak on the peak flux region in traditional receiver designs can be mitigated without introducing any over pressure drop problem. ", "author" : [ { "dropping-particle" : "", "family" : "Wang", "given" : "Wujun", "non-dropping-particle" : "", "parse-names" : false, "suffix" : "" }, { "dropping-particle" : "", "family" : "Xu", "given" : "Haoxin", "non-dropping-particle" : "", "parse-names" : false, "suffix" : "" }, { "dropping-particle" : "", "family" : "Laumert", "given" : "Bj\u00f6rn", "non-dropping-particle" : "", "parse-names" : false, "suffix" : "" }, { "dropping-particle" : "", "family" : "Strand", "given" : "Torsten", "non-dropping-particle" : "", "parse-names" : false, "suffix" : "" } ], "container-title" : "Solar Energy", "id" : "ITEM-1", "issued" : { "date-parts" : [ [ "2014" ] ] }, "page" : "745-755", "title" : "An inverse design method for a cavity receiver used in solar dish Brayton system", "type" : "article-journal", "volume" : "110" }, "uris" : [ "http://www.mendeley.com/documents/?uuid=294c8322-dee8-493e-92ea-bb758b71d2a3" ] } ], "mendeley" : { "formattedCitation" : "[2]", "plainTextFormattedCitation" : "[2]", "previouslyFormattedCitation" : "[9]" }, "properties" : { "noteIndex" : 0 }, "schema" : "https://github.com/citation-style-language/schema/raw/master/csl-citation.json" }</w:instrText>
      </w:r>
      <w:r w:rsidR="008D1C66">
        <w:fldChar w:fldCharType="separate"/>
      </w:r>
      <w:r w:rsidR="004A6C04" w:rsidRPr="004A6C04">
        <w:rPr>
          <w:noProof/>
        </w:rPr>
        <w:t>[2]</w:t>
      </w:r>
      <w:r w:rsidR="008D1C66">
        <w:fldChar w:fldCharType="end"/>
      </w:r>
      <w:r w:rsidRPr="00166E2B">
        <w:t xml:space="preserve"> proposed an inverse design method for a cavity receiver used in solar dish Brayton system. Craig et al.</w:t>
      </w:r>
      <w:r w:rsidR="003D7329">
        <w:t xml:space="preserve"> </w:t>
      </w:r>
      <w:r w:rsidR="008D1C66">
        <w:fldChar w:fldCharType="begin" w:fldLock="1"/>
      </w:r>
      <w:r w:rsidR="004A6C04">
        <w:instrText>ADDIN CSL_CITATION { "citationItems" : [ { "id" : "ITEM-1", "itemData" : { "author" : [ { "dropping-particle" : "", "family" : "Craig", "given" : "Ken J", "non-dropping-particle" : "", "parse-names" : false, "suffix" : "" }, { "dropping-particle" : "", "family" : "Marsberg", "given" : "Justin", "non-dropping-particle" : "", "parse-names" : false, "suffix" : "" }, { "dropping-particle" : "", "family" : "Meyer", "given" : "Josua P", "non-dropping-particle" : "", "parse-names" : false, "suffix" : "" } ], "container-title" : "AIP Conference Proceedings", "id" : "ITEM-1", "issue" : "1", "issued" : { "date-parts" : [ [ "2016" ] ] }, "title" : "Combining ray tracing and CFD in the thermal analysis of a parabolic dish tubular cavity receiver", "type" : "article-journal", "volume" : "1734" }, "uris" : [ "http://www.mendeley.com/documents/?uuid=e0cdb6ca-919f-4d60-9294-d256f1d2c10f" ] } ], "mendeley" : { "formattedCitation" : "[3]", "plainTextFormattedCitation" : "[3]", "previouslyFormattedCitation" : "[10]" }, "properties" : { "noteIndex" : 0 }, "schema" : "https://github.com/citation-style-language/schema/raw/master/csl-citation.json" }</w:instrText>
      </w:r>
      <w:r w:rsidR="008D1C66">
        <w:fldChar w:fldCharType="separate"/>
      </w:r>
      <w:r w:rsidR="004A6C04" w:rsidRPr="004A6C04">
        <w:rPr>
          <w:noProof/>
        </w:rPr>
        <w:t>[3]</w:t>
      </w:r>
      <w:r w:rsidR="008D1C66">
        <w:fldChar w:fldCharType="end"/>
      </w:r>
      <w:r w:rsidRPr="00166E2B">
        <w:t xml:space="preserve"> evaluated a parabolic dish tubular receiver used in a dish Brayton cycle. An approach for incorporating a complex geometry like a tubular receiver generated using CFD software into </w:t>
      </w:r>
      <w:proofErr w:type="spellStart"/>
      <w:r w:rsidRPr="00166E2B">
        <w:t>SolTrace</w:t>
      </w:r>
      <w:proofErr w:type="spellEnd"/>
      <w:r w:rsidRPr="00166E2B">
        <w:t xml:space="preserve"> was </w:t>
      </w:r>
      <w:r w:rsidRPr="00166E2B">
        <w:lastRenderedPageBreak/>
        <w:t xml:space="preserve">developed. </w:t>
      </w:r>
      <w:proofErr w:type="spellStart"/>
      <w:r w:rsidRPr="00166E2B">
        <w:t>Aichmayer</w:t>
      </w:r>
      <w:proofErr w:type="spellEnd"/>
      <w:r w:rsidRPr="00166E2B">
        <w:t xml:space="preserve"> et al.</w:t>
      </w:r>
      <w:r w:rsidR="00013889">
        <w:t xml:space="preserve"> </w:t>
      </w:r>
      <w:r w:rsidR="008D1C66">
        <w:fldChar w:fldCharType="begin" w:fldLock="1"/>
      </w:r>
      <w:r w:rsidR="004A6C04">
        <w:instrText>ADDIN CSL_CITATION { "citationItems" : [ { "id" : "ITEM-1", "itemData" : { "ISSN" : "0038-092X", "abstract" : "Abstract The solar receiver is one of the key components of hybrid solar micro gas-turbine systems, which would seem to present a number of advantages when compared with Stirling engine based systems and photovoltaic panels. In this study a solar receiver meeting the specific requirements for integration into a small-scale (10 kWel) dish-mounted hybrid solar micro gas-turbine system has been designed with a special focus on the trade-offs between efficiency, pressure drop, material utilization and economic design. A situation analysis, performed using a multi-objective optimizer, has shown that a pressurized configuration, where the solar receiver is placed before the turbine, is superior to an atmospheric configuration with the solar receiver placed after the turbine. Based on these initial design results, coupled CFD/FEM simulations have been performed, allowing detailed analysis of the designs under the expected operating conditions. The results show that the use of volumetric solar receivers to provide heat input to micro gas-turbine based solar dish systems appears to be a promising solution; with material temperatures and material stresses well below permissible limits. ", "author" : [ { "dropping-particle" : "", "family" : "Aichmayer", "given" : "Lukas", "non-dropping-particle" : "", "parse-names" : false, "suffix" : "" }, { "dropping-particle" : "", "family" : "Spelling", "given" : "James", "non-dropping-particle" : "", "parse-names" : false, "suffix" : "" }, { "dropping-particle" : "", "family" : "Laumert", "given" : "Bj\u679arn", "non-dropping-particle" : "", "parse-names" : false, "suffix" : "" } ], "container-title" : "Solar Energy", "id" : "ITEM-1", "issued" : { "date-parts" : [ [ "2015" ] ] }, "page" : "378-396", "title" : "Preliminary design and analysis of a novel solar receiver for a micro gas-turbine based solar dish system", "type" : "article-journal", "volume" : "114" }, "uris" : [ "http://www.mendeley.com/documents/?uuid=338663b0-c219-4da1-b2e8-35742b09af61" ] } ], "mendeley" : { "formattedCitation" : "[4]", "plainTextFormattedCitation" : "[4]", "previouslyFormattedCitation" : "[11]" }, "properties" : { "noteIndex" : 0 }, "schema" : "https://github.com/citation-style-language/schema/raw/master/csl-citation.json" }</w:instrText>
      </w:r>
      <w:r w:rsidR="008D1C66">
        <w:fldChar w:fldCharType="separate"/>
      </w:r>
      <w:r w:rsidR="004A6C04" w:rsidRPr="004A6C04">
        <w:rPr>
          <w:noProof/>
        </w:rPr>
        <w:t>[4]</w:t>
      </w:r>
      <w:r w:rsidR="008D1C66">
        <w:fldChar w:fldCharType="end"/>
      </w:r>
      <w:r w:rsidRPr="00166E2B">
        <w:t xml:space="preserve"> presented a hybrid solar micro gas-turbine system integrating volumetric solar dish receiver. Concerning the solar dish receiver integration, both pressurized and atmospheric configurations have been considered. </w:t>
      </w:r>
      <w:proofErr w:type="spellStart"/>
      <w:r w:rsidRPr="00166E2B">
        <w:t>Lovegrove</w:t>
      </w:r>
      <w:proofErr w:type="spellEnd"/>
      <w:r w:rsidRPr="00166E2B">
        <w:t xml:space="preserve"> et al.</w:t>
      </w:r>
      <w:r w:rsidR="00013889">
        <w:t xml:space="preserve"> </w:t>
      </w:r>
      <w:r w:rsidR="008D1C66">
        <w:fldChar w:fldCharType="begin" w:fldLock="1"/>
      </w:r>
      <w:r w:rsidR="004A6C04">
        <w:instrText>ADDIN CSL_CITATION { "citationItems" : [ { "id" : "ITEM-1", "itemData" : { "ISSN" : "0038-092X", "abstract" : "The Solar Thermal Group at the Australian National University has completed an experimental solar-driven ammonia-based closed-loop thermochemical energy storage system. The system uses a cavity receiver containing 20 reactor tubes filled with iron based catalyst material, which collects the radiation from a 20 m2 dish solar concentrator. Reliable operation over a range of conditions including cloud transients has been demonstrated. Parallel theoretical investigations have established that maximising the potential for electrical power production from ammonia synthesis reactors, can largely be achieved through appropriate choice of average operating temperature in standard reactors. The possibility of operating the ammonia based system using trough concentrators has also been investigated theoretically, and the preliminary results indicate encouraging energy storage efficiencies in the region of 53%. ", "author" : [ { "dropping-particle" : "", "family" : "Lovegrove", "given" : "K", "non-dropping-particle" : "", "parse-names" : false, "suffix" : "" }, { "dropping-particle" : "", "family" : "Luzzi", "given" : "A", "non-dropping-particle" : "", "parse-names" : false, "suffix" : "" }, { "dropping-particle" : "", "family" : "Soldiani", "given" : "I", "non-dropping-particle" : "", "parse-names" : false, "suffix" : "" }, { "dropping-particle" : "", "family" : "Kreetz", "given" : "H", "non-dropping-particle" : "", "parse-names" : false, "suffix" : "" } ], "container-title" : "Solar Energy", "id" : "ITEM-1", "issue" : "1--3", "issued" : { "date-parts" : [ [ "2004" ] ] }, "page" : "331-337", "title" : "Developing ammonia based thermochemical energy storage for dish power plants", "type" : "article-journal", "volume" : "76" }, "uris" : [ "http://www.mendeley.com/documents/?uuid=d7f16c78-cf9d-4f53-ade7-0bbf95fe3575" ] } ], "mendeley" : { "formattedCitation" : "[5]", "plainTextFormattedCitation" : "[5]", "previouslyFormattedCitation" : "[12]" }, "properties" : { "noteIndex" : 0 }, "schema" : "https://github.com/citation-style-language/schema/raw/master/csl-citation.json" }</w:instrText>
      </w:r>
      <w:r w:rsidR="008D1C66">
        <w:fldChar w:fldCharType="separate"/>
      </w:r>
      <w:r w:rsidR="004A6C04" w:rsidRPr="004A6C04">
        <w:rPr>
          <w:noProof/>
        </w:rPr>
        <w:t>[5]</w:t>
      </w:r>
      <w:r w:rsidR="008D1C66">
        <w:fldChar w:fldCharType="end"/>
      </w:r>
      <w:r w:rsidRPr="00166E2B">
        <w:t xml:space="preserve"> presented an idea of using parabolic dish array to provide heat for ammonia based thermochemical energy storage.</w:t>
      </w:r>
    </w:p>
    <w:p w14:paraId="7EA1D8FD" w14:textId="572F0264" w:rsidR="001C6D6C" w:rsidRDefault="001C6D6C" w:rsidP="001B7113">
      <w:pPr>
        <w:pStyle w:val="Paragraph"/>
      </w:pPr>
      <w:r w:rsidRPr="001C6D6C">
        <w:t>A large number of studies have been done on Stirling engine analysis. To describe a Stirling engine's behavior precisely is a difficult task due to the various losses and irreversibilities in the engine.</w:t>
      </w:r>
      <w:r>
        <w:t xml:space="preserve"> </w:t>
      </w:r>
      <w:r w:rsidR="00A8599E" w:rsidRPr="00A8599E">
        <w:t>Researchers have done a lot of work to build a precise Stirling engine model. Different models of Stirling engines were developed using empirical</w:t>
      </w:r>
      <w:r w:rsidR="00A8599E">
        <w:t xml:space="preserve">, </w:t>
      </w:r>
      <w:r w:rsidR="00A8599E" w:rsidRPr="00A8599E">
        <w:t>analytical</w:t>
      </w:r>
      <w:r w:rsidR="00A8599E">
        <w:t xml:space="preserve"> and </w:t>
      </w:r>
      <w:r w:rsidR="00BF6F18" w:rsidRPr="00BF6F18">
        <w:t>numerical methods</w:t>
      </w:r>
      <w:r w:rsidR="00BF6F18">
        <w:t>.</w:t>
      </w:r>
    </w:p>
    <w:p w14:paraId="704C3D92" w14:textId="4D393FF8" w:rsidR="00BF6F18" w:rsidRDefault="00BF6F18" w:rsidP="001B7113">
      <w:pPr>
        <w:pStyle w:val="Paragraph"/>
      </w:pPr>
      <w:r>
        <w:t xml:space="preserve">Among these methods, numerical methods obtain the most accurate models. </w:t>
      </w:r>
      <w:proofErr w:type="spellStart"/>
      <w:r>
        <w:t>Urieli</w:t>
      </w:r>
      <w:proofErr w:type="spellEnd"/>
      <w:r>
        <w:t xml:space="preserve"> and </w:t>
      </w:r>
      <w:proofErr w:type="spellStart"/>
      <w:r>
        <w:t>Berchowitz</w:t>
      </w:r>
      <w:proofErr w:type="spellEnd"/>
      <w:r>
        <w:t xml:space="preserve"> </w:t>
      </w:r>
      <w:r w:rsidR="00E440A5">
        <w:fldChar w:fldCharType="begin" w:fldLock="1"/>
      </w:r>
      <w:r w:rsidR="004A6C04">
        <w:instrText>ADDIN CSL_CITATION { "citationItems" : [ { "id" : "ITEM-1", "itemData" : { "author" : [ { "dropping-particle" : "", "family" : "Urieli", "given" : "Israel", "non-dropping-particle" : "", "parse-names" : false, "suffix" : "" }, { "dropping-particle" : "", "family" : "Berchowitz", "given" : "David M", "non-dropping-particle" : "", "parse-names" : false, "suffix" : "" } ], "id" : "ITEM-1", "issued" : { "date-parts" : [ [ "1984" ] ] }, "publisher" : "A. Hilger", "publisher-place" : "Bristol", "title" : "Stirling cycle engine analysis", "type" : "book" }, "uris" : [ "http://www.mendeley.com/documents/?uuid=df18eddf-2513-42f0-9e99-2c970495e3b3" ] } ], "mendeley" : { "formattedCitation" : "[6]", "plainTextFormattedCitation" : "[6]", "previouslyFormattedCitation" : "[13]" }, "properties" : { "noteIndex" : 0 }, "schema" : "https://github.com/citation-style-language/schema/raw/master/csl-citation.json" }</w:instrText>
      </w:r>
      <w:r w:rsidR="00E440A5">
        <w:fldChar w:fldCharType="separate"/>
      </w:r>
      <w:r w:rsidR="004A6C04" w:rsidRPr="004A6C04">
        <w:rPr>
          <w:noProof/>
        </w:rPr>
        <w:t>[6]</w:t>
      </w:r>
      <w:r w:rsidR="00E440A5">
        <w:fldChar w:fldCharType="end"/>
      </w:r>
      <w:r>
        <w:t xml:space="preserve"> proposed an adiabatic model of Stirling engine considering some irreversible effects such as non-ideal heat transfer processes and pressure drop effect using numerical methods. The model is known as Simple model. Many researchers developed more accurate models based on the Simple model by using alternative methods or including more loss mechanisms. Ni et al.</w:t>
      </w:r>
      <w:r w:rsidR="006C22A2">
        <w:t xml:space="preserve"> </w:t>
      </w:r>
      <w:r w:rsidR="00E440A5">
        <w:fldChar w:fldCharType="begin" w:fldLock="1"/>
      </w:r>
      <w:r w:rsidR="004A6C04">
        <w:instrText>ADDIN CSL_CITATION { "citationItems" : [ { "id" : "ITEM-1", "itemData" : { "ISSN" : "0306-2619", "abstract" : "Abstract A key issue in designing and optimizing Stirling engines is to build a precise thermodynamic model to predict the output power, thermal efficiency, and detailed performance properties and provide useful information for further improvement. In this study, a thermodynamic model called Improved Simple Analytical Model (ISAM) was proposed, carefully considering heat and power losses in Stirling engines. A 100 W \u03b2 -type Stirling engine was built and tested with helium and nitrogen when pressure and rotary speed ranging from 1.6 {MPa} to 3 {MPa} and 260 r/min to 1380 r/min, respectively. Experimental information on performance, such as {PV} diagrams and temperatures of the heater and cooler, was much detailed. Increasing rotary speed brings a ``thin'' {PV} diagram because it made compression and expansion processes become more imperfect, indicating heat transfer enhancement was necessary for compression and expansion chamber in a high speed Stirling engine. Shaft power reached the maximum value of 30.1 W for helium and 21.0 W for nitrogen at rotary speeds of 1000 r/min and 650 r/min, respectively. Improving the mean pressure of gas increased the indicated power, cycle efficiency, shaft power, and electrical power. The maximum indicated power and cycle efficiency were 165 W and 16.5% for helium and 139 W and 12.2% for nitrogen in the same working conditions of 2.96 {MPa} and 1120 r/min. The {ISAM} agrees well with the experimental data with a deviation of 4.3--13.4% for helium and 1--7.1% for nitrogen. Analysis of energy losses with {ISAM} indicated that helium had larger shuttle and seal leakage losses and smaller flow resistance and regenerator heat transfer losses than nitrogen under the same working conditions. Flow resistance and regenerator heat transfer losses, which increased much more rapidly than seal leakage or shuttle heat losses with the increase in rotary speed and pressure, played an important role and resulted in different performances with the two working gases. This study provides comprehensive understanding of the influence mechanism of rotary speed, pressure and working gas in the view of heat/power losses for Stirling engine performance, and recommends that more work (e.g., mechanisms of heat and power losses and {PV} diagrams) should be performed to improve the precision of second-order models. ", "author" : [ { "dropping-particle" : "", "family" : "Ni", "given" : "Mingjiang", "non-dropping-particle" : "", "parse-names" : false, "suffix" : "" }, { "dropping-particle" : "", "family" : "Shi", "given" : "Bingwei", "non-dropping-particle" : "", "parse-names" : false, "suffix" : "" }, { "dropping-particle" : "", "family" : "Xiao", "given" : "Gang", "non-dropping-particle" : "", "parse-names" : false, "suffix" : "" }, { "dropping-particle" : "", "family" : "Peng", "given" : "Hao", "non-dropping-particle" : "", "parse-names" : false, "suffix" : "" }, { "dropping-particle" : "", "family" : "Sultan", "given" : "Umair", "non-dropping-particle" : "", "parse-names" : false, "suffix" : "" }, { "dropping-particle" : "", "family" : "Wang", "given" : "Shurong", "non-dropping-particle" : "", "parse-names" : false, "suffix" : "" }, { "dropping-particle" : "", "family" : "Luo", "given" : "Zhongyang", "non-dropping-particle" : "", "parse-names" : false, "suffix" : "" }, { "dropping-particle" : "", "family" : "Cen", "given" : "Kefa", "non-dropping-particle" : "", "parse-names" : false, "suffix" : "" } ], "container-title" : "Applied Energy", "id" : "ITEM-1", "issued" : { "date-parts" : [ [ "2016" ] ] }, "page" : "768-787", "title" : "Improved Simple Analytical Model and experimental study of a 100 W beta-type Stirling engine", "type" : "article-journal", "volume" : "169" }, "uris" : [ "http://www.mendeley.com/documents/?uuid=679a2254-a30f-42bc-84f8-68a0129781dc" ] } ], "mendeley" : { "formattedCitation" : "[7]", "plainTextFormattedCitation" : "[7]", "previouslyFormattedCitation" : "[14]" }, "properties" : { "noteIndex" : 0 }, "schema" : "https://github.com/citation-style-language/schema/raw/master/csl-citation.json" }</w:instrText>
      </w:r>
      <w:r w:rsidR="00E440A5">
        <w:fldChar w:fldCharType="separate"/>
      </w:r>
      <w:r w:rsidR="004A6C04" w:rsidRPr="004A6C04">
        <w:rPr>
          <w:noProof/>
        </w:rPr>
        <w:t>[7]</w:t>
      </w:r>
      <w:r w:rsidR="00E440A5">
        <w:fldChar w:fldCharType="end"/>
      </w:r>
      <w:r>
        <w:t xml:space="preserve"> proposed an improved Simple analytical model which considers the influence mechanism of rotary speed, pressure and working gas in the view of heat/power losses for Stirling engine performance.</w:t>
      </w:r>
      <w:r w:rsidR="006C22A2">
        <w:t xml:space="preserve"> </w:t>
      </w:r>
      <w:proofErr w:type="spellStart"/>
      <w:r>
        <w:t>Jia</w:t>
      </w:r>
      <w:proofErr w:type="spellEnd"/>
      <w:r>
        <w:t xml:space="preserve"> et al.</w:t>
      </w:r>
      <w:r w:rsidR="006C22A2">
        <w:t xml:space="preserve"> </w:t>
      </w:r>
      <w:r w:rsidR="006465C7">
        <w:fldChar w:fldCharType="begin" w:fldLock="1"/>
      </w:r>
      <w:r w:rsidR="004A6C04">
        <w:instrText>ADDIN CSL_CITATION { "citationItems" : [ { "id" : "ITEM-1", "itemData" : { "ISSN" : "0306-2619", "abstract" : "Abstract This paper presents a linearization of the dynamic equation for a free-piston engine generator (FPEG), and simplifies it to a one-degree forced vibration system with viscous damping. The analogy between a mass-spring damper and a {FPEG} system is expressed, and the solution to the vibration system is solved. The model was successfully validated with respect to experimental data obtained from a prototype. The simulated piston displacement during steady operation showed similar trends with the test results and the error of the displacement amplitude was controlled within 3%. The state-space equations and the transfer function of the system are obtain using the fast response numerical model. An example of model application in the real {FEPG} control system was provided. Compared to the previous numerical model with differential approaches, the solving time of the proposed fast response model can be significantly reduced. The simplicity and flexibility of the proposed model make it feasible to be implemented to several computing software, i . e . Matlab, AMESim, Labview, Dymola et al. It can be easily implemented to real-time Hardware-in-the-Loop (HIL) simulation model for the future piston dynamic control system development. In addition, since it reveals how an {FPEG} operates in a resonant principle, the model is useful for parameter selection in the {FPEG} design process. ", "author" : [ { "dropping-particle" : "", "family" : "Jia", "given" : "Boru", "non-dropping-particle" : "", "parse-names" : false, "suffix" : "" }, { "dropping-particle" : "", "family" : "Smallbone", "given" : "Andrew", "non-dropping-particle" : "", "parse-names" : false, "suffix" : "" }, { "dropping-particle" : "", "family" : "Feng", "given" : "Huihua", "non-dropping-particle" : "", "parse-names" : false, "suffix" : "" }, { "dropping-particle" : "", "family" : "Tian", "given" : "Guohong", "non-dropping-particle" : "", "parse-names" : false, "suffix" : "" }, { "dropping-particle" : "", "family" : "Zuo", "given" : "Zhengxing", "non-dropping-particle" : "", "parse-names" : false, "suffix" : "" }, { "dropping-particle" : "", "family" : "Roskilly", "given" : "A P", "non-dropping-particle" : "", "parse-names" : false, "suffix" : "" } ], "container-title" : "Applied Energy", "id" : "ITEM-1", "issued" : { "date-parts" : [ [ "2016" ] ] }, "page" : "321-329", "title" : "A fast response free-piston engine generator numerical model for control applications", "type" : "article-journal", "volume" : "162" }, "uris" : [ "http://www.mendeley.com/documents/?uuid=4345be21-0969-45fb-8634-36f3f871d349" ] } ], "mendeley" : { "formattedCitation" : "[8]", "plainTextFormattedCitation" : "[8]", "previouslyFormattedCitation" : "[15]" }, "properties" : { "noteIndex" : 0 }, "schema" : "https://github.com/citation-style-language/schema/raw/master/csl-citation.json" }</w:instrText>
      </w:r>
      <w:r w:rsidR="006465C7">
        <w:fldChar w:fldCharType="separate"/>
      </w:r>
      <w:r w:rsidR="004A6C04" w:rsidRPr="004A6C04">
        <w:rPr>
          <w:noProof/>
        </w:rPr>
        <w:t>[8]</w:t>
      </w:r>
      <w:r w:rsidR="006465C7">
        <w:fldChar w:fldCharType="end"/>
      </w:r>
      <w:r>
        <w:t xml:space="preserve"> developed a numerical model of free-piston engine generator. The dynamic equations have been linearized to simplify the model to a one-degree forced vibration system with various damping. The solving time of the proposed fast response model can be significantly reduced comparing to previous numerical models.</w:t>
      </w:r>
      <w:r w:rsidR="006C22A2">
        <w:t xml:space="preserve"> </w:t>
      </w:r>
      <w:r>
        <w:t>Strauss and Dobson</w:t>
      </w:r>
      <w:r w:rsidR="006C22A2">
        <w:t xml:space="preserve"> </w:t>
      </w:r>
      <w:r w:rsidR="006465C7">
        <w:fldChar w:fldCharType="begin" w:fldLock="1"/>
      </w:r>
      <w:r w:rsidR="004A6C04">
        <w:instrText>ADDIN CSL_CITATION { "citationItems" : [ { "id" : "ITEM-1", "itemData" : { "author" : [ { "dropping-particle" : "", "family" : "Strauss", "given" : "Johannes M", "non-dropping-particle" : "", "parse-names" : false, "suffix" : "" }, { "dropping-particle" : "", "family" : "Dobson", "given" : "Robert T", "non-dropping-particle" : "", "parse-names" : false, "suffix" : "" } ], "container-title" : "Journal of Energy in Southern Africa", "id" : "ITEM-1", "issue" : "2", "issued" : { "date-parts" : [ [ "2010" ] ] }, "page" : "17-29", "title" : "Evaluation of a second order simulation for Sterling engine design and optimisation", "type" : "article-journal", "volume" : "21" }, "uris" : [ "http://www.mendeley.com/documents/?uuid=11b6b05b-14f2-4d55-bf3e-0e6ee10a3106" ] } ], "mendeley" : { "formattedCitation" : "[9]", "plainTextFormattedCitation" : "[9]", "previouslyFormattedCitation" : "[16]" }, "properties" : { "noteIndex" : 0 }, "schema" : "https://github.com/citation-style-language/schema/raw/master/csl-citation.json" }</w:instrText>
      </w:r>
      <w:r w:rsidR="006465C7">
        <w:fldChar w:fldCharType="separate"/>
      </w:r>
      <w:r w:rsidR="004A6C04" w:rsidRPr="004A6C04">
        <w:rPr>
          <w:noProof/>
        </w:rPr>
        <w:t>[9]</w:t>
      </w:r>
      <w:r w:rsidR="006465C7">
        <w:fldChar w:fldCharType="end"/>
      </w:r>
      <w:r>
        <w:t xml:space="preserve"> proposed an alternative method to calculate the regeneration heat loss and pumping losses, which is more suitable for preliminary</w:t>
      </w:r>
      <w:r w:rsidR="006C22A2">
        <w:t xml:space="preserve"> engine design and optimiz</w:t>
      </w:r>
      <w:r>
        <w:t>ation, known as Simple II model.</w:t>
      </w:r>
      <w:r w:rsidR="009634BD">
        <w:t xml:space="preserve"> </w:t>
      </w:r>
      <w:r>
        <w:t>Abbas</w:t>
      </w:r>
      <w:r w:rsidR="009634BD">
        <w:t xml:space="preserve"> </w:t>
      </w:r>
      <w:r w:rsidR="006465C7">
        <w:fldChar w:fldCharType="begin" w:fldLock="1"/>
      </w:r>
      <w:r w:rsidR="004A6C04">
        <w:instrText>ADDIN CSL_CITATION { "citationItems" : [ { "id" : "ITEM-1", "itemData" : { "author" : [ { "dropping-particle" : "", "family" : "Abbas", "given" : "Mohamed", "non-dropping-particle" : "", "parse-names" : false, "suffix" : "" } ], "container-title" : "Cder Dz", "id" : "ITEM-1", "issue" : "3", "issued" : { "date-parts" : [ [ "2014" ] ] }, "page" : "503-514", "title" : "Thermal analysis of Stirling engine solar driven", "type" : "article-journal", "volume" : "70" }, "uris" : [ "http://www.mendeley.com/documents/?uuid=5d232bff-9ac1-439d-8aca-3b05882d5362" ] } ], "mendeley" : { "formattedCitation" : "[10]", "plainTextFormattedCitation" : "[10]", "previouslyFormattedCitation" : "[17]" }, "properties" : { "noteIndex" : 0 }, "schema" : "https://github.com/citation-style-language/schema/raw/master/csl-citation.json" }</w:instrText>
      </w:r>
      <w:r w:rsidR="006465C7">
        <w:fldChar w:fldCharType="separate"/>
      </w:r>
      <w:r w:rsidR="004A6C04" w:rsidRPr="004A6C04">
        <w:rPr>
          <w:noProof/>
        </w:rPr>
        <w:t>[10]</w:t>
      </w:r>
      <w:r w:rsidR="006465C7">
        <w:fldChar w:fldCharType="end"/>
      </w:r>
      <w:r w:rsidR="009634BD">
        <w:t xml:space="preserve"> c</w:t>
      </w:r>
      <w:r>
        <w:t xml:space="preserve">onsidered the effects of non-ideal regeneration, shuttle loss and heat conduction losses based on Simple model. </w:t>
      </w:r>
      <w:proofErr w:type="spellStart"/>
      <w:r w:rsidR="006465C7">
        <w:t>Araoz</w:t>
      </w:r>
      <w:proofErr w:type="spellEnd"/>
      <w:r w:rsidR="006465C7">
        <w:t xml:space="preserve"> et al. </w:t>
      </w:r>
      <w:r w:rsidR="00EA25EA">
        <w:fldChar w:fldCharType="begin" w:fldLock="1"/>
      </w:r>
      <w:r w:rsidR="004A6C04">
        <w:instrText>ADDIN CSL_CITATION { "citationItems" : [ { "id" : "ITEM-1", "itemData" : { "DOI" : "10.1016/j.apenergy.2015.09.024", "ISSN" : "0306-2619", "author" : [ { "dropping-particle" : "", "family" : "Araoz", "given" : "Joseph A", "non-dropping-particle" : "", "parse-names" : false, "suffix" : "" }, { "dropping-particle" : "", "family" : "Salomon", "given" : "Marianne", "non-dropping-particle" : "", "parse-names" : false, "suffix" : "" }, { "dropping-particle" : "", "family" : "Alejo", "given" : "Lucio", "non-dropping-particle" : "", "parse-names" : false, "suffix" : "" }, { "dropping-particle" : "", "family" : "Fransson", "given" : "Torsten H", "non-dropping-particle" : "", "parse-names" : false, "suffix" : "" } ], "container-title" : "Applied Energy", "id" : "ITEM-1", "issued" : { "date-parts" : [ [ "2015" ] ] }, "page" : "633-650", "publisher" : "Elsevier Ltd", "title" : "Numerical simulation for the design analysis of kinematic Stirling engines", "type" : "article-journal", "volume" : "159" }, "uris" : [ "http://www.mendeley.com/documents/?uuid=8d17600e-98e0-4699-96ca-df4910284bb8" ] } ], "mendeley" : { "formattedCitation" : "[11]", "plainTextFormattedCitation" : "[11]", "previouslyFormattedCitation" : "[18]" }, "properties" : { "noteIndex" : 0 }, "schema" : "https://github.com/citation-style-language/schema/raw/master/csl-citation.json" }</w:instrText>
      </w:r>
      <w:r w:rsidR="00EA25EA">
        <w:fldChar w:fldCharType="separate"/>
      </w:r>
      <w:r w:rsidR="004A6C04" w:rsidRPr="004A6C04">
        <w:rPr>
          <w:noProof/>
        </w:rPr>
        <w:t>[11]</w:t>
      </w:r>
      <w:r w:rsidR="00EA25EA">
        <w:fldChar w:fldCharType="end"/>
      </w:r>
      <w:r w:rsidR="006465C7">
        <w:t xml:space="preserve"> developed a rigorous Stirling engine model with adiabatic working spaces, isothermal heat exchangers. It considers dead volumes, and imperfect regeneration, mechanical pumping losses due to friction, limited heat transfer and thermal losses on the heat exchangers. The model is suitable for different engine configurations (</w:t>
      </w:r>
      <w:r w:rsidR="00EA25EA" w:rsidRPr="00EA25EA">
        <w:rPr>
          <w:i/>
        </w:rPr>
        <w:t>α</w:t>
      </w:r>
      <w:r w:rsidR="006465C7">
        <w:t xml:space="preserve">, </w:t>
      </w:r>
      <w:r w:rsidR="00EA25EA" w:rsidRPr="00EA25EA">
        <w:rPr>
          <w:i/>
        </w:rPr>
        <w:t>β</w:t>
      </w:r>
      <w:r w:rsidR="006465C7">
        <w:t xml:space="preserve"> and </w:t>
      </w:r>
      <w:r w:rsidR="00EA25EA" w:rsidRPr="00EA25EA">
        <w:rPr>
          <w:i/>
        </w:rPr>
        <w:t>γ</w:t>
      </w:r>
      <w:r w:rsidR="006465C7">
        <w:t xml:space="preserve"> engines).</w:t>
      </w:r>
      <w:r w:rsidR="008A16C0">
        <w:t xml:space="preserve"> </w:t>
      </w:r>
      <w:proofErr w:type="spellStart"/>
      <w:r w:rsidR="006465C7">
        <w:t>Babaelahi</w:t>
      </w:r>
      <w:proofErr w:type="spellEnd"/>
      <w:r w:rsidR="006465C7">
        <w:t xml:space="preserve"> and </w:t>
      </w:r>
      <w:proofErr w:type="spellStart"/>
      <w:r w:rsidR="006465C7">
        <w:t>Syyaadi</w:t>
      </w:r>
      <w:proofErr w:type="spellEnd"/>
      <w:r w:rsidR="008A16C0">
        <w:t xml:space="preserve"> </w:t>
      </w:r>
      <w:r w:rsidR="008A16C0">
        <w:fldChar w:fldCharType="begin" w:fldLock="1"/>
      </w:r>
      <w:r w:rsidR="004A6C04">
        <w:instrText>ADDIN CSL_CITATION { "citationItems" : [ { "id" : "ITEM-1", "itemData" : { "ISSN" : "0306-2619", "author" : [ { "dropping-particle" : "", "family" : "Babaelahi", "given" : "Mojtaba", "non-dropping-particle" : "", "parse-names" : false, "suffix" : "" }, { "dropping-particle" : "", "family" : "Sayyaadi", "given" : "Hoseyn", "non-dropping-particle" : "", "parse-names" : false, "suffix" : "" } ], "container-title" : "Applied Energy", "id" : "ITEM-1", "issued" : { "date-parts" : [ [ "2015" ] ] }, "page" : "143-159", "title" : "A new thermal model based on polytropic numerical simulation of Stirling engines", "type" : "article-journal", "volume" : "141" }, "uris" : [ "http://www.mendeley.com/documents/?uuid=56f9b539-1802-4abf-95df-4131d82bc3ce" ] } ], "mendeley" : { "formattedCitation" : "[12]", "plainTextFormattedCitation" : "[12]", "previouslyFormattedCitation" : "[19]" }, "properties" : { "noteIndex" : 0 }, "schema" : "https://github.com/citation-style-language/schema/raw/master/csl-citation.json" }</w:instrText>
      </w:r>
      <w:r w:rsidR="008A16C0">
        <w:fldChar w:fldCharType="separate"/>
      </w:r>
      <w:r w:rsidR="004A6C04" w:rsidRPr="004A6C04">
        <w:rPr>
          <w:noProof/>
        </w:rPr>
        <w:t>[12]</w:t>
      </w:r>
      <w:r w:rsidR="008A16C0">
        <w:fldChar w:fldCharType="end"/>
      </w:r>
      <w:r w:rsidR="006465C7">
        <w:t xml:space="preserve"> proposed a new numerical thermal model based on polytropic expansion/compression processes. Differential equations in the expansion/compression processes were modified to polytropic processes in the new model. New model shows a better performance prediction compared with previous models.</w:t>
      </w:r>
    </w:p>
    <w:p w14:paraId="57D4915A" w14:textId="09375068" w:rsidR="00B6377F" w:rsidRDefault="008A16C0" w:rsidP="001B7113">
      <w:pPr>
        <w:pStyle w:val="Paragraph"/>
        <w:rPr>
          <w:lang w:eastAsia="zh-CN"/>
        </w:rPr>
      </w:pPr>
      <w:r>
        <w:t xml:space="preserve">With the development of finite-time thermodynamics, many researchers studied the finite-time thermodynamic performance of the Stirling engine. This analysis can also be used in the case of irreversible machines further </w:t>
      </w:r>
      <w:r>
        <w:lastRenderedPageBreak/>
        <w:t>considering the internal irreversibilities of a Stirling engine such as friction, pressure drop and entropy generation</w:t>
      </w:r>
      <w:r w:rsidR="00033B60">
        <w:t xml:space="preserve"> </w:t>
      </w:r>
      <w:r w:rsidR="00033B60">
        <w:fldChar w:fldCharType="begin" w:fldLock="1"/>
      </w:r>
      <w:r w:rsidR="004A6C04">
        <w:instrText>ADDIN CSL_CITATION { "citationItems" : [ { "id" : "ITEM-1", "itemData" : { "ISSN" : "0196-8904", "abstract" : "Abstract Stirling engines with parabolic dish for thermal to electric conversion of solar energy is one of the most promising solutions of renewable energy technologies in order to reduce the dependency from fossil fuels in electricity generation. This paper addresses the modelling and simulation of a solar powered Stirling engine system with parabolic dish and electric generator aiming to determine its energy production and efficiency. The model includes the solar radiation concentration system, the heat transfer in the thermal receiver, the thermal cycle and the mechanical and electric energy conversion. The thermodynamic and energy transfer processes in the engine are modelled in detail, including all the main processes occurring in the compression, expansion and regenerator spaces. Starting from a particular configuration, an optimization of the concentration factor is also carried out and the results for both the transient and steady state regimes are presented. It was found that using a directly illuminated thermal receiver without cavity the engine efficiency is close to 23.8% corresponding to a global efficiency of 10.4%. The components to be optimized are identified in order to increase the global efficiency of the system and the trade-off between system complexity and efficiency is discussed. ", "author" : [ { "dropping-particle" : "", "family" : "Barreto", "given" : "Germilly", "non-dropping-particle" : "", "parse-names" : false, "suffix" : "" }, { "dropping-particle" : "", "family" : "Canhoto", "given" : "Paulo", "non-dropping-particle" : "", "parse-names" : false, "suffix" : "" } ], "container-title" : "Energy Conversion and Management", "id" : "ITEM-1", "issued" : { "date-parts" : [ [ "2017" ] ] }, "page" : "119-135", "title" : "Modelling of a Stirling engine with parabolic dish for thermal to electric conversion of solar energy", "type" : "article-journal", "volume" : "132" }, "uris" : [ "http://www.mendeley.com/documents/?uuid=5bfb92ab-2366-46e4-98aa-47df00c33a87" ] } ], "mendeley" : { "formattedCitation" : "[13]", "plainTextFormattedCitation" : "[13]", "previouslyFormattedCitation" : "[20]" }, "properties" : { "noteIndex" : 0 }, "schema" : "https://github.com/citation-style-language/schema/raw/master/csl-citation.json" }</w:instrText>
      </w:r>
      <w:r w:rsidR="00033B60">
        <w:fldChar w:fldCharType="separate"/>
      </w:r>
      <w:r w:rsidR="004A6C04" w:rsidRPr="004A6C04">
        <w:rPr>
          <w:noProof/>
        </w:rPr>
        <w:t>[13]</w:t>
      </w:r>
      <w:r w:rsidR="00033B60">
        <w:fldChar w:fldCharType="end"/>
      </w:r>
      <w:r>
        <w:t>.</w:t>
      </w:r>
      <w:r w:rsidR="00033B60">
        <w:t xml:space="preserve"> </w:t>
      </w:r>
      <w:r>
        <w:t>Wu et al.</w:t>
      </w:r>
      <w:r w:rsidR="001D3448">
        <w:t xml:space="preserve"> </w:t>
      </w:r>
      <w:r w:rsidR="001D3448">
        <w:fldChar w:fldCharType="begin" w:fldLock="1"/>
      </w:r>
      <w:r w:rsidR="004A6C04">
        <w:instrText>ADDIN CSL_CITATION { "citationItems" : [ { "id" : "ITEM-1", "itemData" : { "author" : [ { "dropping-particle" : "", "family" : "Wu", "given" : "Feng", "non-dropping-particle" : "", "parse-names" : false, "suffix" : "" }, { "dropping-particle" : "", "family" : "Chen", "given" : "Lingen", "non-dropping-particle" : "", "parse-names" : false, "suffix" : "" }, { "dropping-particle" : "", "family" : "Wu", "given" : "Chih", "non-dropping-particle" : "", "parse-names" : false, "suffix" : "" }, { "dropping-particle" : "", "family" : "Sun", "given" : "Fengrui", "non-dropping-particle" : "", "parse-names" : false, "suffix" : "" } ], "id" : "ITEM-1", "issue" : "8", "issued" : { "date-parts" : [ [ "1998" ] ] }, "page" : "727-732", "title" : "OPTIMUM PERFORMANCE OF IRREVERSIBLE STIRLING ENGINE WITH IMPERFECT REGENERATION", "type" : "article-journal", "volume" : "39" }, "uris" : [ "http://www.mendeley.com/documents/?uuid=012e3fcc-e40a-4754-a93d-c25da6d54158" ] } ], "mendeley" : { "formattedCitation" : "[14]", "plainTextFormattedCitation" : "[14]", "previouslyFormattedCitation" : "[21]" }, "properties" : { "noteIndex" : 0 }, "schema" : "https://github.com/citation-style-language/schema/raw/master/csl-citation.json" }</w:instrText>
      </w:r>
      <w:r w:rsidR="001D3448">
        <w:fldChar w:fldCharType="separate"/>
      </w:r>
      <w:r w:rsidR="004A6C04" w:rsidRPr="004A6C04">
        <w:rPr>
          <w:noProof/>
        </w:rPr>
        <w:t>[14]</w:t>
      </w:r>
      <w:r w:rsidR="001D3448">
        <w:fldChar w:fldCharType="end"/>
      </w:r>
      <w:r>
        <w:t xml:space="preserve"> developed a numerical model considering finite-time effect to find out the relationship between the net power output and thermal efficiency of the engine. Li et al.</w:t>
      </w:r>
      <w:r w:rsidR="00EA2F86">
        <w:t xml:space="preserve"> </w:t>
      </w:r>
      <w:r w:rsidR="00EA2F86">
        <w:fldChar w:fldCharType="begin" w:fldLock="1"/>
      </w:r>
      <w:r w:rsidR="004A6C04">
        <w:instrText>ADDIN CSL_CITATION { "citationItems" : [ { "id" : "ITEM-1", "itemData" : { "ISSN" : "0960-1481", "abstract" : "A mathematical model for the overall thermal efficiency of the solar-powered high temperature differential dish-Stirling engine with finite-rate heat transfer, regenerative heat losses, conductive thermal bridging losses and finite regeneration processes time is developed. The model takes into consideration the effect of the absorber temperature and the concentrating ratio on the thermal efficiency; radiation and convection heat transfer between the absorber and the working fluid as well as convection heat transfer between the heat sink and the working fluid. The results show that the optimized absorber temperature and concentrating ratio are at about 1100 K and 1300, respectively. The thermal efficiency at optimized condition is about 34%, which is not far away from the corresponding Carnot efficiency at about 50%. Hence, the present analysis provides a new theoretical guidance for designing dish collectors and operating the Stirling heat engine system. ", "author" : [ { "dropping-particle" : "", "family" : "Yaqi", "given" : "Li", "non-dropping-particle" : "", "parse-names" : false, "suffix" : "" }, { "dropping-particle" : "", "family" : "Yaling", "given" : "He", "non-dropping-particle" : "", "parse-names" : false, "suffix" : "" }, { "dropping-particle" : "", "family" : "Weiwei", "given" : "Wang", "non-dropping-particle" : "", "parse-names" : false, "suffix" : "" } ], "container-title" : "Renewable Energy", "id" : "ITEM-1", "issue" : "1", "issued" : { "date-parts" : [ [ "2011" ] ] }, "page" : "421-427", "title" : "Optimization of solar-powered Stirling heat engine with finite-time thermodynamics", "type" : "article-journal", "volume" : "36" }, "uris" : [ "http://www.mendeley.com/documents/?uuid=513052b9-9702-4f9b-8951-7b875d2450d5" ] } ], "mendeley" : { "formattedCitation" : "[15]", "plainTextFormattedCitation" : "[15]", "previouslyFormattedCitation" : "[22]" }, "properties" : { "noteIndex" : 0 }, "schema" : "https://github.com/citation-style-language/schema/raw/master/csl-citation.json" }</w:instrText>
      </w:r>
      <w:r w:rsidR="00EA2F86">
        <w:fldChar w:fldCharType="separate"/>
      </w:r>
      <w:r w:rsidR="004A6C04" w:rsidRPr="004A6C04">
        <w:rPr>
          <w:noProof/>
        </w:rPr>
        <w:t>[15]</w:t>
      </w:r>
      <w:r w:rsidR="00EA2F86">
        <w:fldChar w:fldCharType="end"/>
      </w:r>
      <w:r>
        <w:t xml:space="preserve"> developed a mathematical model of a high temperature differential dish-Stirling system with finite-time thermodynamics. Finite-rate heat transfer, regenerative heat losses, conductive thermal bridging losses and finite regeneration processes of the Stirling engine were considered in the model.</w:t>
      </w:r>
      <w:r w:rsidR="00EA2F86">
        <w:t xml:space="preserve"> </w:t>
      </w:r>
      <w:proofErr w:type="spellStart"/>
      <w:r>
        <w:t>Hosseinzade</w:t>
      </w:r>
      <w:proofErr w:type="spellEnd"/>
      <w:r w:rsidR="00EA2F86">
        <w:t xml:space="preserve"> </w:t>
      </w:r>
      <w:r w:rsidR="00EA2F86">
        <w:fldChar w:fldCharType="begin" w:fldLock="1"/>
      </w:r>
      <w:r w:rsidR="004A6C04">
        <w:instrText>ADDIN CSL_CITATION { "citationItems" : [ { "id" : "ITEM-1", "itemData" : { "ISSN" : "0196-8904", "abstract" : "Abstract Thermal models for the simulation of Stirling engines need to have greater accuracy along with simple and low-cost calculation. In this regard, a new closed-form thermal model was presented for the thermal simulation of Stirling engines. The new model called {PFST} (polytropic-finite speed thermodynamics) was developed based on the combination of polytropic analysis of expansion/compression processes and the concept of finite speed thermodynamics (FST). Therefore, compression/expansion works of compression/expansion processes and transferred heat into the heater of Stirling engines were determined based on polytropic analysis, instead of isothermal processes of the ideal Stirling cycle. The calculated work of polytropic processes was corrected to include the effects of internal irreversibilities including pressure throttling in heat exchangers, mechanical friction, and finite motion of the pistons. Output power and thermal efficiency of Stirling engines were calculated as functions of various engine parameters. The developed {PFST} model was implemented on a prototype Stirling engine, called GPU-3 engine, and the obtained results were compared with those of other closed-form and numerical models as well as experimental data. It was found that the new closed-form model, in addition to its simple and low-cost calculation, had the same order of accuracy as recently developed numerical models. ", "author" : [ { "dropping-particle" : "", "family" : "Hosseinzade", "given" : "Hadi", "non-dropping-particle" : "", "parse-names" : false, "suffix" : "" }, { "dropping-particle" : "", "family" : "Sayyaadi", "given" : "Hoseyn", "non-dropping-particle" : "", "parse-names" : false, "suffix" : "" }, { "dropping-particle" : "", "family" : "Babaelahi", "given" : "Mojtaba", "non-dropping-particle" : "", "parse-names" : false, "suffix" : "" } ], "container-title" : "Energy Conversion and Management", "id" : "ITEM-1", "issued" : { "date-parts" : [ [ "2015" ] ] }, "page" : "395-408", "title" : "A new closed-form analytical thermal model for simulating Stirling engines based on polytropic-finite speed thermodynamics", "type" : "article-journal", "volume" : "90" }, "uris" : [ "http://www.mendeley.com/documents/?uuid=37e8fe14-7e7b-46a0-8c26-62572b9fdf8c" ] } ], "mendeley" : { "formattedCitation" : "[16]", "plainTextFormattedCitation" : "[16]", "previouslyFormattedCitation" : "[23]" }, "properties" : { "noteIndex" : 0 }, "schema" : "https://github.com/citation-style-language/schema/raw/master/csl-citation.json" }</w:instrText>
      </w:r>
      <w:r w:rsidR="00EA2F86">
        <w:fldChar w:fldCharType="separate"/>
      </w:r>
      <w:r w:rsidR="004A6C04" w:rsidRPr="004A6C04">
        <w:rPr>
          <w:noProof/>
        </w:rPr>
        <w:t>[16]</w:t>
      </w:r>
      <w:r w:rsidR="00EA2F86">
        <w:fldChar w:fldCharType="end"/>
      </w:r>
      <w:r>
        <w:t xml:space="preserve"> presented a new closed-form thermal model for the thermal simulation of Stirling engines based on the combination of polytropic analysis of expansion/compression processes and the concept of finite speed thermodynamics.</w:t>
      </w:r>
      <w:r w:rsidR="00EA2F86">
        <w:t xml:space="preserve"> </w:t>
      </w:r>
      <w:r>
        <w:t>Instead of finite-time method, Ahmadi et al.</w:t>
      </w:r>
      <w:r w:rsidR="00EA2F86">
        <w:t xml:space="preserve"> </w:t>
      </w:r>
      <w:r w:rsidR="00EA2F86">
        <w:fldChar w:fldCharType="begin" w:fldLock="1"/>
      </w:r>
      <w:r w:rsidR="004A6C04">
        <w:instrText>ADDIN CSL_CITATION { "citationItems" : [ { "id" : "ITEM-1", "itemData" : { "ISSN" : "0196-8904", "abstract" : "Abstract Popular thermodynamic analyses including finite time thermodynamic analysis was lately developed based upon external irreversibilities while internal irreversibilities such as friction, pressure drop and entropy generation were not considered. The aforementioned disadvantage reduces the reliability of the finite time thermodynamic analysis in the design of an accurate Stirling engine model. Consequently, the finite time thermodynamic analysis could not sufficiently satisfy researchers for implementing in design and optimization issues. In this study, finite speed thermodynamic analysis was employed instead of finite time thermodynamic analysis for studying Stirling heat engine. The finite speed thermodynamic analysis approach is based on the first law of thermodynamics for a closed system with finite speed and the direct method. The effects of heat source temperature, regenerating effectiveness, volumetric ratio, piston stroke as well as rotational speed are included in the analysis. Moreover, maximum output power in optimal rotational speed was calculated while pressure losses in the Stirling engine were systematically considered. The result reveals the accuracy and the reliability of the finite speed thermodynamic method in thermodynamic analysis of Stirling heat engine. The outcomes can help researchers in the design of an appropriate and efficient Stirling engine. ", "author" : [ { "dropping-particle" : "", "family" : "Ahmadi", "given" : "Mohammad H", "non-dropping-particle" : "", "parse-names" : false, "suffix" : "" }, { "dropping-particle" : "", "family" : "Ahmadi", "given" : "Mohammad Ali", "non-dropping-particle" : "", "parse-names" : false, "suffix" : "" }, { "dropping-particle" : "", "family" : "Pourfayaz", "given" : "Fathollah", "non-dropping-particle" : "", "parse-names" : false, "suffix" : "" }, { "dropping-particle" : "", "family" : "Bidi", "given" : "Mokhtar", "non-dropping-particle" : "", "parse-names" : false, "suffix" : "" }, { "dropping-particle" : "", "family" : "Hosseinzade", "given" : "Hadi", "non-dropping-particle" : "", "parse-names" : false, "suffix" : "" }, { "dropping-particle" : "", "family" : "Feidt", "given" : "Michel", "non-dropping-particle" : "", "parse-names" : false, "suffix" : "" } ], "container-title" : "Energy Conversion and Management", "id" : "ITEM-1", "issued" : { "date-parts" : [ [ "2016" ] ] }, "page" : "96-105", "title" : "Optimization of powered Stirling heat engine with finite speed thermodynamics", "type" : "article-journal", "volume" : "108" }, "uris" : [ "http://www.mendeley.com/documents/?uuid=6fbed1db-735e-415e-8ec4-b10f43cca5a2" ] } ], "mendeley" : { "formattedCitation" : "[17]", "plainTextFormattedCitation" : "[17]", "previouslyFormattedCitation" : "[24]" }, "properties" : { "noteIndex" : 0 }, "schema" : "https://github.com/citation-style-language/schema/raw/master/csl-citation.json" }</w:instrText>
      </w:r>
      <w:r w:rsidR="00EA2F86">
        <w:fldChar w:fldCharType="separate"/>
      </w:r>
      <w:r w:rsidR="004A6C04" w:rsidRPr="004A6C04">
        <w:rPr>
          <w:noProof/>
        </w:rPr>
        <w:t>[17]</w:t>
      </w:r>
      <w:r w:rsidR="00EA2F86">
        <w:fldChar w:fldCharType="end"/>
      </w:r>
      <w:r>
        <w:t xml:space="preserve"> proposed a finite-speed thermodynamic analysis based on the first law of thermodynamics for a closed system with finite speed and the direct method. The effects of heat source temperature, regenerating effectiveness, volumetric ratio, piston stroke as well as rotational speed are included in the analysis.</w:t>
      </w:r>
      <w:r w:rsidR="00EA2F86">
        <w:t xml:space="preserve"> </w:t>
      </w:r>
      <w:r>
        <w:t>Chen et al.</w:t>
      </w:r>
      <w:r w:rsidR="00EA2F86">
        <w:t xml:space="preserve"> </w:t>
      </w:r>
      <w:r w:rsidR="00EA2F86">
        <w:fldChar w:fldCharType="begin" w:fldLock="1"/>
      </w:r>
      <w:r w:rsidR="004A6C04">
        <w:instrText>ADDIN CSL_CITATION { "citationItems" : [ { "id" : "ITEM-1", "itemData" : { "ISSN" : "0306-2619", "abstract" : "The optimal performance for a class of generalized irreversible universal steady-flow heat-engine cycle models, consisting of two heating branches, two cooling branches and two adiabatic branches, and with losses due to heat-resistance, heat leaks and internal irreversibility was analyzed using finite-time thermodynamics. The analytical formulae for power, efficiency, entropy-generation rate and an ecological criterion of the irreversible heat-engine cycle are derived. Moreover, analysis and optimization of the model were carried out in order to investigate the effect of the cycle process on the performance of the cycles. The results obtained include the performance characteristics of Diesel, Otto, Brayton, Atkinson, Dual and Miller cycles with the losses of heat-resistance, heat leak and internal irreversibility. ", "author" : [ { "dropping-particle" : "", "family" : "Chen", "given" : "Lingen", "non-dropping-particle" : "", "parse-names" : false, "suffix" : "" }, { "dropping-particle" : "", "family" : "Zhang", "given" : "Wanli", "non-dropping-particle" : "", "parse-names" : false, "suffix" : "" }, { "dropping-particle" : "", "family" : "Sun", "given" : "Fengrui", "non-dropping-particle" : "", "parse-names" : false, "suffix" : "" } ], "container-title" : "Applied Energy", "id" : "ITEM-1", "issue" : "5", "issued" : { "date-parts" : [ [ "2007" ] ] }, "page" : "512-525", "title" : "Power, efficiency, entropy-generation rate and ecological optimization for a class of generalized irreversible universal heat-engine cycles", "type" : "article-journal", "volume" : "84" }, "uris" : [ "http://www.mendeley.com/documents/?uuid=ee10ebc7-580f-4ba1-8314-3261c9508956" ] } ], "mendeley" : { "formattedCitation" : "[18]", "plainTextFormattedCitation" : "[18]", "previouslyFormattedCitation" : "[25]" }, "properties" : { "noteIndex" : 0 }, "schema" : "https://github.com/citation-style-language/schema/raw/master/csl-citation.json" }</w:instrText>
      </w:r>
      <w:r w:rsidR="00EA2F86">
        <w:fldChar w:fldCharType="separate"/>
      </w:r>
      <w:r w:rsidR="004A6C04" w:rsidRPr="004A6C04">
        <w:rPr>
          <w:noProof/>
        </w:rPr>
        <w:t>[18]</w:t>
      </w:r>
      <w:r w:rsidR="00EA2F86">
        <w:fldChar w:fldCharType="end"/>
      </w:r>
      <w:r>
        <w:t xml:space="preserve"> developed a heat-engine cycle model using finite-time thermodynamics. The model, considered the losses due to heat-resistance, heat leaks and internal irreversibility, is applicable for generalized irreversible universal steady-flow heat-engine cycles.</w:t>
      </w:r>
    </w:p>
    <w:p w14:paraId="6E82E4C8" w14:textId="28329A0B" w:rsidR="00EA2F86" w:rsidRDefault="00DE0FA9" w:rsidP="001B7113">
      <w:pPr>
        <w:pStyle w:val="Paragraph"/>
      </w:pPr>
      <w:r w:rsidRPr="00DE0FA9">
        <w:t>On the other side of the researches, multi-objective optimization algorithms were used considering multi-variables to obtain a better performance was paid for attention by numbers of researchers recently</w:t>
      </w:r>
      <w:r>
        <w:t xml:space="preserve">. Ahmadi et al. </w:t>
      </w:r>
      <w:r>
        <w:fldChar w:fldCharType="begin" w:fldLock="1"/>
      </w:r>
      <w:r w:rsidR="004A6C04">
        <w:instrText>ADDIN CSL_CITATION { "citationItems" : [ { "id" : "ITEM-1", "itemData" : { "ISSN" : "0142-0615", "abstract" : "Abstract This paper makes attempts to perform multi-objective optimization on the solar-powered Stirling engine with high temperature differential. A new model was proposed based on the finite-time thermodynamic. Furthermore, the thermal efficiency of the solar Stirling system with a rate of finite heat transfer, regenerative heat loss, the output power, finite regeneration process time and conductive thermal bridging loss is specified. The thermal efficiency, entransy loss rate and power output have been maximized simultaneously for a dish-Stirling system and entropy generation's rate in the engine minimized via using thermodynamic analysis and NSGA-II algorithm. To specify the optimum values of the above mentioned parameters three well known decision making methods have been employed. Finally, an error analysis was applied on the outputs gained from each decision makers. ", "author" : [ { "dropping-particle" : "", "family" : "Ahmadi", "given" : "Mohammad Hossein", "non-dropping-particle" : "", "parse-names" : false, "suffix" : "" }, { "dropping-particle" : "", "family" : "Ahmadi", "given" : "Mohammad Ali", "non-dropping-particle" : "", "parse-names" : false, "suffix" : "" }, { "dropping-particle" : "", "family" : "Mellit", "given" : "Adel", "non-dropping-particle" : "", "parse-names" : false, "suffix" : "" }, { "dropping-particle" : "", "family" : "Pourfayaz", "given" : "Fathollah", "non-dropping-particle" : "", "parse-names" : false, "suffix" : "" }, { "dropping-particle" : "", "family" : "Feidt", "given" : "Michel", "non-dropping-particle" : "", "parse-names" : false, "suffix" : "" } ], "container-title" : "International Journal of Electrical Power &amp; Energy Systems", "id" : "ITEM-1", "issued" : { "date-parts" : [ [ "2016" ] ] }, "page" : "88-95", "title" : "Thermodynamic analysis and multi objective optimization of performance of solar dish Stirling engine by the centrality of entransy and entropy generation", "type" : "article-journal", "volume" : "78" }, "uris" : [ "http://www.mendeley.com/documents/?uuid=9f17e76d-27d9-4c16-9d05-17a20e33c268" ] } ], "mendeley" : { "formattedCitation" : "[19]", "plainTextFormattedCitation" : "[19]", "previouslyFormattedCitation" : "[26]" }, "properties" : { "noteIndex" : 0 }, "schema" : "https://github.com/citation-style-language/schema/raw/master/csl-citation.json" }</w:instrText>
      </w:r>
      <w:r>
        <w:fldChar w:fldCharType="separate"/>
      </w:r>
      <w:r w:rsidR="004A6C04" w:rsidRPr="004A6C04">
        <w:rPr>
          <w:noProof/>
        </w:rPr>
        <w:t>[19]</w:t>
      </w:r>
      <w:r>
        <w:fldChar w:fldCharType="end"/>
      </w:r>
      <w:r>
        <w:t xml:space="preserve"> performed the thermodynamic analysis of solar dish Stirling engine based on the finite-time thermodynamics. Then the NSGA-II algorithm was applied. Three objectives, thermal efficiency, </w:t>
      </w:r>
      <w:proofErr w:type="spellStart"/>
      <w:r>
        <w:t>entransy</w:t>
      </w:r>
      <w:proofErr w:type="spellEnd"/>
      <w:r>
        <w:t xml:space="preserve"> loss rate and power output, were set as the objectives and three well known decision making methods have been employed in the algorithm. Li et al. </w:t>
      </w:r>
      <w:r>
        <w:fldChar w:fldCharType="begin" w:fldLock="1"/>
      </w:r>
      <w:r w:rsidR="004A6C04">
        <w:instrText>ADDIN CSL_CITATION { "citationItems" : [ { "id" : "ITEM-1", "itemData" : { "ISSN" : "0196-8904", "abstract" : "Abstract In this paper, a solar energy powered gamma type {SE} has been optimized using Finite Physical Dimensions Thermodynamics (FPDT) method by multi-objective criteria. Genetic algorithm was used to get the Pareto frontier, and optimum points were obtained using the decision making methods of {LINMAP} and TOPSIS. The optimization results have been compared with those obtained using the ecological method. It was shown that the multi-objective optimization in this paper has a better balance among the optimizing criteria (maximum mechanical power, maximum thermal efficiency and minimum entropy generation flow). The effects of the hot source temperature and the total thermal conductance of the engine on the Pareto frontier have been also studied. This sensibility study shows that an increase in the hot reservoir temperature can increase the output mechanical power, the thermal efficiency of the engine, but also the entropy generation rate. In addition to this, an increase of the total thermal conductance of the engine can strongly increase the output mechanical power and only slightly increase the thermal efficiency. These results allow us to improve the engine performance after some modifications as geometrical dimensions (diameter, stroke, heat exchange surface, etc.) and physical parameters (temperature, thermal conductivity). ", "author" : [ { "dropping-particle" : "", "family" : "Li", "given" : "Ruijie", "non-dropping-particle" : "", "parse-names" : false, "suffix" : "" }, { "dropping-particle" : "", "family" : "Grosu", "given" : "Lavinia", "non-dropping-particle" : "", "parse-names" : false, "suffix" : "" }, { "dropping-particle" : "", "family" : "Queiros-Conde", "given" : "Diogo", "non-dropping-particle" : "", "parse-names" : false, "suffix" : "" } ], "container-title" : "Energy Conversion and Management", "id" : "ITEM-1", "issued" : { "date-parts" : [ [ "2016" ] ] }, "page" : "517-527", "title" : "Multi-objective optimization of Stirling engine using Finite Physical Dimensions Thermodynamics (FPDT) method", "type" : "article-journal", "volume" : "124" }, "uris" : [ "http://www.mendeley.com/documents/?uuid=4d75240f-deb0-49de-9187-b864b9bf8e99" ] } ], "mendeley" : { "formattedCitation" : "[20]", "plainTextFormattedCitation" : "[20]", "previouslyFormattedCitation" : "[27]" }, "properties" : { "noteIndex" : 0 }, "schema" : "https://github.com/citation-style-language/schema/raw/master/csl-citation.json" }</w:instrText>
      </w:r>
      <w:r>
        <w:fldChar w:fldCharType="separate"/>
      </w:r>
      <w:r w:rsidR="004A6C04" w:rsidRPr="004A6C04">
        <w:rPr>
          <w:noProof/>
        </w:rPr>
        <w:t>[20]</w:t>
      </w:r>
      <w:r>
        <w:fldChar w:fldCharType="end"/>
      </w:r>
      <w:r>
        <w:t xml:space="preserve"> developed a multi-objective optimization model of a solar energy powered gamma type Stirling engine using Finite Physical Dimensions Thermodynamics (FPDT) method by multi-objective criteria. Genetic algorithm was used to get the Pareto frontier, and optimum points were obtained using the decision different making methods. Results show that total thermal conductance, hot temperature, stroke and diameter ratios can be improved. Patel and </w:t>
      </w:r>
      <w:proofErr w:type="spellStart"/>
      <w:r>
        <w:t>Savsani</w:t>
      </w:r>
      <w:proofErr w:type="spellEnd"/>
      <w:r>
        <w:t xml:space="preserve"> </w:t>
      </w:r>
      <w:r>
        <w:fldChar w:fldCharType="begin" w:fldLock="1"/>
      </w:r>
      <w:r w:rsidR="004A6C04">
        <w:instrText>ADDIN CSL_CITATION { "citationItems" : [ { "id" : "ITEM-1", "itemData" : { "ISSN" : "0360-5442", "abstract" : "Abstract In the present work, TS-TLBO (tutorial training and self learning inspired teaching-learning-based optimization) algorithm is proposed and investigated for the multi-objective optimization of a Stirling heat engine. The exploration and exploitation capacity of the basic MO-TLBO (multi objective teaching-learning-based optimization) is enhance by introducing the concept of tutorial training and self motivated learning. The multi-objective TS-TLBO algorithm uses a grid-based approach to adaptively assess the non-dominated solutions maintained in an external archive. Optimization of a Stirling heat engine is carried out by considering two and three objective functions simultaneously for the maximization of thermal efficiency, output power and minimization of total pressure drop of the engine. Application examples are presented to demonstrate the effectiveness and accuracy of the proposed algorithm. ", "author" : [ { "dropping-particle" : "", "family" : "Patel", "given" : "Vivek", "non-dropping-particle" : "", "parse-names" : false, "suffix" : "" }, { "dropping-particle" : "", "family" : "Savsani", "given" : "Vimal", "non-dropping-particle" : "", "parse-names" : false, "suffix" : "" } ], "container-title" : "Energy", "id" : "ITEM-1", "issued" : { "date-parts" : [ [ "2016" ] ] }, "page" : "528-541", "title" : "Multi-objective optimization of a Stirling heat engine using TS-TLBO (tutorial training and self learning inspired teaching-learning based optimization) algorithm", "type" : "article-journal", "volume" : "95" }, "uris" : [ "http://www.mendeley.com/documents/?uuid=d559bd92-c533-485e-820a-61c32911478b" ] } ], "mendeley" : { "formattedCitation" : "[21]", "plainTextFormattedCitation" : "[21]", "previouslyFormattedCitation" : "[28]" }, "properties" : { "noteIndex" : 0 }, "schema" : "https://github.com/citation-style-language/schema/raw/master/csl-citation.json" }</w:instrText>
      </w:r>
      <w:r>
        <w:fldChar w:fldCharType="separate"/>
      </w:r>
      <w:r w:rsidR="004A6C04" w:rsidRPr="004A6C04">
        <w:rPr>
          <w:noProof/>
        </w:rPr>
        <w:t>[21]</w:t>
      </w:r>
      <w:r>
        <w:fldChar w:fldCharType="end"/>
      </w:r>
      <w:r>
        <w:t xml:space="preserve"> developed a strategy for multi-objective optimization for Stirling engines using TS-TLBO (tutorial training and self-learning inspired teaching-learning-based optimization) algorithm. An application example with eleven decision variables and three objectives are considered. Luo et al. </w:t>
      </w:r>
      <w:r>
        <w:fldChar w:fldCharType="begin" w:fldLock="1"/>
      </w:r>
      <w:r w:rsidR="004A6C04">
        <w:instrText>ADDIN CSL_CITATION { "citationItems" : [ { "id" : "ITEM-1", "itemData" : { "ISSN" : "0960-1481", "abstract" : "Abstract Stirling engine has become preferable for high attention towards the use of alternate renewable energy resources like biomass and solar energy. Stirling engine is the main component of dish Stirling system in thermal power generation sector. Stirling engine is an externally heating engine, which theoretical efficiency is as high as Carnot cycle's, but actual ones are always far below compared with the Carnot efficiency. A number of studies have been done on multi-objective optimization to improve the design of Stirling engine. In the current study, a multi-objective optimization method, which is a combination of multiple optimization algorithms including differential evolution, genetic algorithm and adaptive simulated annealing, was proposed. This method is an attempt to generalize and improve the robustness and diversity with above three kinds of population based meta-heuristic optimization techniques. The analogous interpreter was linked and interchanged to find the best global optimal solution for Stirling engine performance optimization. It decreases the chance of convergence at a local minimum by powering from the fact that these three algorithms run parallel and members from each population and technique are swapped. The optimization considers five decision variables, including engine frequency, mean effective pressure, temperature of heating source, number of wires in regenerator matrix, and the wire diameter of regenerator, as multiple objectives. The Pareto optimal frontier was obtained and a final optimal solution was also selected by using various multi-criteria decision making methods including techniques for Order of Preference by Similarity to Ideal Solution and Simple Additive Weighting. The multi-objective optimization indicated a way for GPU-3 Stirling engine to obtain an output power of more than 3 kW and an increase by 5% in thermal efficiency with significant decrease in power loss due to flow resistance. ", "author" : [ { "dropping-particle" : "", "family" : "Luo", "given" : "Zhongyang", "non-dropping-particle" : "", "parse-names" : false, "suffix" : "" }, { "dropping-particle" : "", "family" : "Sultan", "given" : "Umair", "non-dropping-particle" : "", "parse-names" : false, "suffix" : "" }, { "dropping-particle" : "", "family" : "Ni", "given" : "Mingjiang", "non-dropping-particle" : "", "parse-names" : false, "suffix" : "" }, { "dropping-particle" : "", "family" : "Peng", "given" : "Hao", "non-dropping-particle" : "", "parse-names" : false, "suffix" : "" }, { "dropping-particle" : "", "family" : "Shi", "given" : "Bingwei", "non-dropping-particle" : "", "parse-names" : false, "suffix" : "" }, { "dropping-particle" : "", "family" : "Xiao", "given" : "Gang", "non-dropping-particle" : "", "parse-names" : false, "suffix" : "" } ], "container-title" : "Renewable Energy", "id" : "ITEM-1", "issued" : { "date-parts" : [ [ "2016" ] ] }, "page" : "114-125", "title" : "Multi-objective optimization for GPU3 Stirling engine by combining multi-objective algorithms", "type" : "article-journal", "volume" : "94" }, "uris" : [ "http://www.mendeley.com/documents/?uuid=af4b7350-bb12-446b-9723-b55d8789a1a9" ] } ], "mendeley" : { "formattedCitation" : "[22]", "plainTextFormattedCitation" : "[22]", "previouslyFormattedCitation" : "[29]" }, "properties" : { "noteIndex" : 0 }, "schema" : "https://github.com/citation-style-language/schema/raw/master/csl-citation.json" }</w:instrText>
      </w:r>
      <w:r>
        <w:fldChar w:fldCharType="separate"/>
      </w:r>
      <w:r w:rsidR="004A6C04" w:rsidRPr="004A6C04">
        <w:rPr>
          <w:noProof/>
        </w:rPr>
        <w:t>[22]</w:t>
      </w:r>
      <w:r>
        <w:fldChar w:fldCharType="end"/>
      </w:r>
      <w:r>
        <w:t xml:space="preserve"> proposed a multiple optimization method that combines multiple optimization algorithms including differential evolution, genetic algorithm and adaptive simulated annealing. The optimization considers five decision variables, including engine frequency, mean effective pressure, temperature </w:t>
      </w:r>
      <w:r>
        <w:lastRenderedPageBreak/>
        <w:t>of heating source, number of wires in regenerator matrix, and the wire diameter of regenerator for maximum efficiency and output power.</w:t>
      </w:r>
    </w:p>
    <w:p w14:paraId="72309A6E" w14:textId="77777777" w:rsidR="00425F9D" w:rsidRDefault="00425F9D" w:rsidP="00425F9D">
      <w:pPr>
        <w:pStyle w:val="Paragraph"/>
      </w:pPr>
      <w:r w:rsidRPr="005B0C9F">
        <w:t xml:space="preserve">However, dish-Stirling system has not received wide commercial deployment yet. </w:t>
      </w:r>
      <w:r>
        <w:t>I</w:t>
      </w:r>
      <w:r w:rsidRPr="005B0C9F">
        <w:t xml:space="preserve">t is a solar-only generation system, without storage or simple hybridization. Compared with photovoltaics, which is also a solar-only generation system, dish Stirling could not compete in terms of reliability nor cost per unit of energy produced. </w:t>
      </w:r>
      <w:r>
        <w:t>T</w:t>
      </w:r>
      <w:r w:rsidRPr="005B0C9F">
        <w:t>he Stirling engine capacity is mainly constrained by two factors: dish collector size and Stirling engine size. The dish size is limited for the cost and difficulty of production of large mirrors. The Stirling engine size is limited for its low power-to-weight ratio. The tracking feature of dish collector limits the weight of engine on the focal point. Besides, the size of engine is limited for it overlaps part of the collector.</w:t>
      </w:r>
    </w:p>
    <w:p w14:paraId="4DA16DF0" w14:textId="473F0A89" w:rsidR="00425F9D" w:rsidRDefault="00970C1A" w:rsidP="00425F9D">
      <w:pPr>
        <w:pStyle w:val="Paragraph"/>
      </w:pPr>
      <w:ins w:id="8" w:author="张成" w:date="2017-03-14T16:00:00Z">
        <w:r>
          <w:t xml:space="preserve">This paper presents a new layout scheme of dish-Stirling system </w:t>
        </w:r>
      </w:ins>
      <w:ins w:id="9" w:author="张成" w:date="2017-03-14T16:01:00Z">
        <w:r>
          <w:t xml:space="preserve">demonstrated in </w:t>
        </w:r>
        <w:r>
          <w:fldChar w:fldCharType="begin"/>
        </w:r>
        <w:r>
          <w:instrText xml:space="preserve"> REF _Ref477268721 \h </w:instrText>
        </w:r>
      </w:ins>
      <w:r>
        <w:fldChar w:fldCharType="separate"/>
      </w:r>
      <w:ins w:id="10" w:author="张成" w:date="2017-03-14T16:01:00Z">
        <w:r w:rsidRPr="002E3CE5">
          <w:rPr>
            <w:lang w:val="en-GB"/>
          </w:rPr>
          <w:t xml:space="preserve">Fig. </w:t>
        </w:r>
        <w:r>
          <w:rPr>
            <w:noProof/>
            <w:lang w:val="en-GB"/>
          </w:rPr>
          <w:t>1</w:t>
        </w:r>
        <w:r>
          <w:fldChar w:fldCharType="end"/>
        </w:r>
        <w:r>
          <w:t xml:space="preserve">. </w:t>
        </w:r>
      </w:ins>
      <w:del w:id="11" w:author="张成" w:date="2017-03-14T16:01:00Z">
        <w:r w:rsidR="00425F9D" w:rsidDel="00970C1A">
          <w:delText>Figure</w:delText>
        </w:r>
        <w:r w:rsidR="00FA4352" w:rsidDel="00970C1A">
          <w:delText xml:space="preserve"> </w:delText>
        </w:r>
        <w:r w:rsidR="00FA4352" w:rsidDel="00970C1A">
          <w:fldChar w:fldCharType="begin"/>
        </w:r>
        <w:r w:rsidR="00FA4352" w:rsidDel="00970C1A">
          <w:delInstrText xml:space="preserve"> REF _Ref477268721 \h </w:delInstrText>
        </w:r>
        <w:r w:rsidR="00FA4352" w:rsidDel="00970C1A">
          <w:fldChar w:fldCharType="separate"/>
        </w:r>
        <w:r w:rsidR="00FA4352" w:rsidDel="00970C1A">
          <w:rPr>
            <w:noProof/>
            <w:lang w:val="en-GB"/>
          </w:rPr>
          <w:delText>1</w:delText>
        </w:r>
        <w:r w:rsidR="00FA4352" w:rsidDel="00970C1A">
          <w:fldChar w:fldCharType="end"/>
        </w:r>
        <w:r w:rsidR="00FA4352" w:rsidDel="00970C1A">
          <w:delText xml:space="preserve"> </w:delText>
        </w:r>
      </w:del>
      <w:r w:rsidR="00425F9D">
        <w:fldChar w:fldCharType="begin"/>
      </w:r>
      <w:r w:rsidR="00425F9D">
        <w:instrText xml:space="preserve"> REF _Ref476907248 \h </w:instrText>
      </w:r>
      <w:r w:rsidR="00425F9D">
        <w:fldChar w:fldCharType="end"/>
      </w:r>
      <w:del w:id="12" w:author="张成" w:date="2017-03-14T16:01:00Z">
        <w:r w:rsidR="00051E5D" w:rsidDel="00970C1A">
          <w:delText xml:space="preserve">shows the new </w:delText>
        </w:r>
      </w:del>
      <w:del w:id="13" w:author="张成" w:date="2017-03-14T15:43:00Z">
        <w:r w:rsidR="00051E5D" w:rsidDel="00DC102E">
          <w:delText>arrangement</w:delText>
        </w:r>
        <w:r w:rsidR="00425F9D" w:rsidDel="00DC102E">
          <w:delText xml:space="preserve"> </w:delText>
        </w:r>
      </w:del>
      <w:del w:id="14" w:author="张成" w:date="2017-03-14T16:01:00Z">
        <w:r w:rsidR="00425F9D" w:rsidDel="00970C1A">
          <w:delText>of dish-Stirling system proposed by thi</w:delText>
        </w:r>
        <w:r w:rsidR="00132844" w:rsidDel="00970C1A">
          <w:delText xml:space="preserve">s paper. </w:delText>
        </w:r>
      </w:del>
      <w:bookmarkStart w:id="15" w:name="_GoBack"/>
      <w:bookmarkEnd w:id="15"/>
      <w:r w:rsidR="00132844">
        <w:t xml:space="preserve">In the new </w:t>
      </w:r>
      <w:del w:id="16" w:author="张成" w:date="2017-03-14T15:43:00Z">
        <w:r w:rsidR="00132844" w:rsidDel="00DC102E">
          <w:delText>arrangement</w:delText>
        </w:r>
      </w:del>
      <w:ins w:id="17" w:author="张成" w:date="2017-03-14T15:43:00Z">
        <w:r w:rsidR="00DC102E">
          <w:t>scheme</w:t>
        </w:r>
      </w:ins>
      <w:r w:rsidR="00425F9D">
        <w:t xml:space="preserve">, Stirling engines are put on the ground as a Stirling engine array (SEA). Heat collected by multiple dish collectors is supplied to the SEA by heating fluid. The new </w:t>
      </w:r>
      <w:ins w:id="18" w:author="张成" w:date="2017-03-14T15:44:00Z">
        <w:r w:rsidR="00130861">
          <w:t xml:space="preserve">scheme </w:t>
        </w:r>
      </w:ins>
      <w:del w:id="19" w:author="张成" w:date="2017-03-14T15:44:00Z">
        <w:r w:rsidR="00425F9D" w:rsidDel="00130861">
          <w:delText xml:space="preserve">arrangements </w:delText>
        </w:r>
      </w:del>
      <w:r w:rsidR="00425F9D">
        <w:t>ha</w:t>
      </w:r>
      <w:ins w:id="20" w:author="张成" w:date="2017-03-14T15:44:00Z">
        <w:r w:rsidR="00130861">
          <w:t>s</w:t>
        </w:r>
      </w:ins>
      <w:del w:id="21" w:author="张成" w:date="2017-03-14T15:44:00Z">
        <w:r w:rsidR="00425F9D" w:rsidDel="00130861">
          <w:delText>ve</w:delText>
        </w:r>
      </w:del>
      <w:r w:rsidR="00425F9D">
        <w:t xml:space="preserve"> some advantages. Due to the heat transfer fluid, a heat storage system becomes feasible. Heat provided to the SEA may be provided by other types of collectors, combination of different types of collectors, or different kinds of heat sources. On the other hand, since the engines are static installations on the ground where space and weight are not at a premium any more, they can reach higher capacities.</w:t>
      </w:r>
    </w:p>
    <w:p w14:paraId="7BAEE1A5" w14:textId="2C386C27" w:rsidR="00315D38" w:rsidRDefault="00315D38" w:rsidP="00315D38">
      <w:pPr>
        <w:pStyle w:val="Figure"/>
      </w:pPr>
      <w:r w:rsidRPr="00ED5C4F">
        <w:rPr>
          <w:noProof/>
          <w:lang w:eastAsia="zh-CN"/>
        </w:rPr>
        <w:drawing>
          <wp:inline distT="0" distB="0" distL="0" distR="0" wp14:anchorId="2897FA92" wp14:editId="69748E13">
            <wp:extent cx="2797643" cy="891405"/>
            <wp:effectExtent l="0" t="0" r="0" b="0"/>
            <wp:docPr id="1" name="Picture 5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45"/>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797643" cy="891405"/>
                    </a:xfrm>
                    <a:prstGeom prst="rect">
                      <a:avLst/>
                    </a:prstGeom>
                    <a:noFill/>
                    <a:ln>
                      <a:noFill/>
                    </a:ln>
                  </pic:spPr>
                </pic:pic>
              </a:graphicData>
            </a:graphic>
          </wp:inline>
        </w:drawing>
      </w:r>
    </w:p>
    <w:p w14:paraId="7F1375B7" w14:textId="024BBDC7" w:rsidR="00315D38" w:rsidRPr="002E3CE5" w:rsidRDefault="00315D38" w:rsidP="00315D38">
      <w:pPr>
        <w:pStyle w:val="FigureCaption"/>
        <w:rPr>
          <w:lang w:val="en-GB"/>
        </w:rPr>
      </w:pPr>
      <w:bookmarkStart w:id="22" w:name="_Ref477268721"/>
      <w:r w:rsidRPr="002E3CE5">
        <w:rPr>
          <w:lang w:val="en-GB"/>
        </w:rPr>
        <w:t xml:space="preserve">Fig. </w:t>
      </w:r>
      <w:r w:rsidRPr="002E3CE5">
        <w:rPr>
          <w:lang w:val="en-GB"/>
        </w:rPr>
        <w:fldChar w:fldCharType="begin"/>
      </w:r>
      <w:r w:rsidRPr="002E3CE5">
        <w:rPr>
          <w:lang w:val="en-GB"/>
        </w:rPr>
        <w:instrText xml:space="preserve"> SEQ Fig. \* ARABIC </w:instrText>
      </w:r>
      <w:r w:rsidRPr="002E3CE5">
        <w:rPr>
          <w:lang w:val="en-GB"/>
        </w:rPr>
        <w:fldChar w:fldCharType="separate"/>
      </w:r>
      <w:r>
        <w:rPr>
          <w:noProof/>
          <w:lang w:val="en-GB"/>
        </w:rPr>
        <w:t>1</w:t>
      </w:r>
      <w:r w:rsidRPr="002E3CE5">
        <w:rPr>
          <w:lang w:val="en-GB"/>
        </w:rPr>
        <w:fldChar w:fldCharType="end"/>
      </w:r>
      <w:bookmarkEnd w:id="22"/>
      <w:r w:rsidRPr="002E3CE5">
        <w:rPr>
          <w:lang w:val="en-GB"/>
        </w:rPr>
        <w:t xml:space="preserve"> New </w:t>
      </w:r>
      <w:del w:id="23" w:author="张成" w:date="2017-03-14T15:43:00Z">
        <w:r w:rsidRPr="002E3CE5" w:rsidDel="00DC102E">
          <w:rPr>
            <w:lang w:val="en-GB"/>
          </w:rPr>
          <w:delText xml:space="preserve">arrangement </w:delText>
        </w:r>
      </w:del>
      <w:ins w:id="24" w:author="张成" w:date="2017-03-14T15:43:00Z">
        <w:r w:rsidR="00DC102E">
          <w:rPr>
            <w:lang w:val="en-GB"/>
          </w:rPr>
          <w:t>layout scheme</w:t>
        </w:r>
        <w:r w:rsidR="00DC102E" w:rsidRPr="002E3CE5">
          <w:rPr>
            <w:lang w:val="en-GB"/>
          </w:rPr>
          <w:t xml:space="preserve"> </w:t>
        </w:r>
      </w:ins>
      <w:r w:rsidRPr="002E3CE5">
        <w:rPr>
          <w:lang w:val="en-GB"/>
        </w:rPr>
        <w:t>of dish-Stirling system</w:t>
      </w:r>
    </w:p>
    <w:p w14:paraId="0CE1BB6A" w14:textId="77777777" w:rsidR="00315D38" w:rsidRPr="00315D38" w:rsidRDefault="00315D38" w:rsidP="00425F9D">
      <w:pPr>
        <w:pStyle w:val="Paragraph"/>
        <w:rPr>
          <w:lang w:val="en-GB"/>
        </w:rPr>
      </w:pPr>
    </w:p>
    <w:p w14:paraId="173A8FA4" w14:textId="507EE627" w:rsidR="00DE0FA9" w:rsidRDefault="00425F9D" w:rsidP="001B7113">
      <w:pPr>
        <w:pStyle w:val="Paragraph"/>
      </w:pPr>
      <w:r w:rsidRPr="00316059">
        <w:t xml:space="preserve">In the proposed </w:t>
      </w:r>
      <w:del w:id="25" w:author="张成" w:date="2017-03-14T15:43:00Z">
        <w:r w:rsidRPr="00316059" w:rsidDel="00C35BA5">
          <w:delText>arrangement</w:delText>
        </w:r>
      </w:del>
      <w:ins w:id="26" w:author="张成" w:date="2017-03-14T15:43:00Z">
        <w:r w:rsidR="00C35BA5">
          <w:t>scheme</w:t>
        </w:r>
      </w:ins>
      <w:r w:rsidRPr="00316059">
        <w:t>, Stirling engines can be connected in different connection types, and their performance is relative with their connection type</w:t>
      </w:r>
      <w:r>
        <w:rPr>
          <w:rFonts w:hint="eastAsia"/>
        </w:rPr>
        <w:t>s</w:t>
      </w:r>
      <w:ins w:id="27" w:author="张成" w:date="2017-03-14T15:44:00Z">
        <w:r w:rsidR="00130861">
          <w:t xml:space="preserve"> according to their arrangement</w:t>
        </w:r>
      </w:ins>
      <w:r w:rsidRPr="00316059">
        <w:t>.</w:t>
      </w:r>
      <w:r w:rsidR="005F6723">
        <w:t xml:space="preserve"> </w:t>
      </w:r>
      <w:r w:rsidR="00CD0E07" w:rsidRPr="00CD0E07">
        <w:t>However, the literature review indicates that the analysis of arrangements of Stirling engines, classification and performance of the SEA, has not been reported till now. In this regard, this paper investigated the connection types of SEA and its influence on SEA performance. According to Organ's theory</w:t>
      </w:r>
      <w:r w:rsidR="00CD0E07">
        <w:t xml:space="preserve"> </w:t>
      </w:r>
      <w:r w:rsidR="00CD0E07">
        <w:fldChar w:fldCharType="begin" w:fldLock="1"/>
      </w:r>
      <w:r w:rsidR="004A6C04">
        <w:instrText>ADDIN CSL_CITATION { "citationItems" : [ { "id" : "ITEM-1", "itemData" : { "author" : [ { "dropping-particle" : "", "family" : "Organ", "given" : "Allan J", "non-dropping-particle" : "", "parse-names" : false, "suffix" : "" } ], "container-title" : "Mechanical Engineering Publications Limited", "id" : "ITEM-1", "issued" : { "date-parts" : [ [ "1997" ] ] }, "title" : "The Regenerator and the Stirling Engine", "type" : "article-journal" }, "uris" : [ "http://www.mendeley.com/documents/?uuid=5e7225a6-45a5-4627-9222-3e044a1bf1e1" ] } ], "mendeley" : { "formattedCitation" : "[23]", "plainTextFormattedCitation" : "[23]", "previouslyFormattedCitation" : "[30]" }, "properties" : { "noteIndex" : 0 }, "schema" : "https://github.com/citation-style-language/schema/raw/master/csl-citation.json" }</w:instrText>
      </w:r>
      <w:r w:rsidR="00CD0E07">
        <w:fldChar w:fldCharType="separate"/>
      </w:r>
      <w:r w:rsidR="004A6C04" w:rsidRPr="004A6C04">
        <w:rPr>
          <w:noProof/>
        </w:rPr>
        <w:t>[23]</w:t>
      </w:r>
      <w:r w:rsidR="00CD0E07">
        <w:fldChar w:fldCharType="end"/>
      </w:r>
      <w:r w:rsidR="00CD0E07" w:rsidRPr="00CD0E07">
        <w:t>, one equivalent analytical Stirling engine model always exists for different types (</w:t>
      </w:r>
      <w:r w:rsidR="00552936" w:rsidRPr="00552936">
        <w:rPr>
          <w:i/>
        </w:rPr>
        <w:t>α</w:t>
      </w:r>
      <w:r w:rsidR="00CD0E07" w:rsidRPr="00CD0E07">
        <w:t xml:space="preserve"> type, </w:t>
      </w:r>
      <w:r w:rsidR="00552936" w:rsidRPr="00552936">
        <w:rPr>
          <w:i/>
        </w:rPr>
        <w:t>β</w:t>
      </w:r>
      <w:r w:rsidR="00CD0E07" w:rsidRPr="00CD0E07">
        <w:t xml:space="preserve"> type and </w:t>
      </w:r>
      <w:r w:rsidR="00552936" w:rsidRPr="00552936">
        <w:rPr>
          <w:i/>
        </w:rPr>
        <w:t>γ</w:t>
      </w:r>
      <w:r w:rsidR="00CD0E07" w:rsidRPr="00CD0E07">
        <w:t xml:space="preserve"> type) of engines. To find out the influence of connection type of SEA and to avoid falling into the problem of developing specific Stirling engine model, a Stirling engine model based on some assumptions and </w:t>
      </w:r>
      <w:r w:rsidR="00CD0E07" w:rsidRPr="00CD0E07">
        <w:lastRenderedPageBreak/>
        <w:t>simplifications was developed. This model was evaluated using experimental data of the General Motor GPU-3 Stirling engine prototype. Imperfect regeneration and some irreversibilities were considered. Heat transfer analysis of Stirling engine with heating and cooling fluids was also included. SEA models of different connection types were built depending on the engine model. Impacts of different parameters on the performance of these models were analyzed.</w:t>
      </w:r>
    </w:p>
    <w:p w14:paraId="5F02B63A" w14:textId="543290B0" w:rsidR="00E90CF9" w:rsidRDefault="00276A62" w:rsidP="001B7113">
      <w:pPr>
        <w:pStyle w:val="1"/>
      </w:pPr>
      <w:r>
        <w:t xml:space="preserve">2. </w:t>
      </w:r>
      <w:r w:rsidRPr="00276A62">
        <w:t>Connection types of SEA</w:t>
      </w:r>
    </w:p>
    <w:p w14:paraId="32E59EC2" w14:textId="7488E7EF" w:rsidR="00276A62" w:rsidRDefault="00276A62" w:rsidP="001B7113">
      <w:pPr>
        <w:pStyle w:val="Paragraph"/>
      </w:pPr>
      <w:r w:rsidRPr="00276A62">
        <w:t>For a single Stirling engine, the heat transfer processes between fluids and engine are independent and irrelevant with the direction of the flows, which means the efficiency and power are not affected by the direction of fluids. However, for an SEA, the connection type will affect the temperature profiles through the array and the specific work production, both of which will determine the efficiency and power of the SEA. It is practically significant to investigate the influence of connection type of an SEA on its performance. Using parallel flow, on the one hand, will reduce the flow rate of the fluid, which will reduce the power of each engine; however, on the other hand, will take the advantage of higher inlet heating fluid temperature (or lower inlet cooling fluid temperature), which may increase the power of each engine. friend who is Using serial flow, on the one hand, will increase the flow rate of the fluid, which will increase the power of each engine; however, on the other hand, the inlet heating fluid temperature reduces with the flow direction (or the inlet cooling fluid temperature increases with the flow direction), which leads to lower engine power along the flow direction. Using the same order will lead to largest fluid temperature difference (temperature difference of the heating and cooling fluids) at the first engines and smallest fluid temperature difference at the last engines. Using the reverse order will lead to more averaged fluid temperature differences of the engines. For a heat exchanger, the reverse order (counterflow), which leads to a smaller fluid temperature difference, has a better heat transfer effect for its lower exergy loss. However, for a Stirling engine, the smaller fluid temperature difference leads to lower performance due to the lower temperature difference of the working gas in the hot space and cold space. To find out the influence of connection types on the performance of SEA, it is essential to classify the connection types.</w:t>
      </w:r>
    </w:p>
    <w:p w14:paraId="4991CF14" w14:textId="16E57E05" w:rsidR="002B2ECC" w:rsidRDefault="002B2ECC" w:rsidP="001B7113">
      <w:pPr>
        <w:pStyle w:val="Figure"/>
      </w:pPr>
      <w:r w:rsidRPr="00ED5C4F">
        <w:rPr>
          <w:noProof/>
          <w:lang w:eastAsia="zh-CN"/>
        </w:rPr>
        <w:lastRenderedPageBreak/>
        <w:drawing>
          <wp:inline distT="0" distB="0" distL="0" distR="0" wp14:anchorId="26FABB17" wp14:editId="7BE83173">
            <wp:extent cx="3175622" cy="3246037"/>
            <wp:effectExtent l="0" t="0" r="0" b="5715"/>
            <wp:docPr id="4" name="Picture 5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45"/>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266808" cy="3339245"/>
                    </a:xfrm>
                    <a:prstGeom prst="rect">
                      <a:avLst/>
                    </a:prstGeom>
                    <a:noFill/>
                    <a:ln>
                      <a:noFill/>
                    </a:ln>
                  </pic:spPr>
                </pic:pic>
              </a:graphicData>
            </a:graphic>
          </wp:inline>
        </w:drawing>
      </w:r>
    </w:p>
    <w:p w14:paraId="79C21DB6" w14:textId="77777777" w:rsidR="002B2ECC" w:rsidRDefault="002B2ECC" w:rsidP="002B2ECC">
      <w:pPr>
        <w:pStyle w:val="FigureCaption"/>
        <w:rPr>
          <w:lang w:val="en-GB"/>
        </w:rPr>
      </w:pPr>
      <w:bookmarkStart w:id="28" w:name="_Ref476907363"/>
      <w:r w:rsidRPr="002E3CE5">
        <w:rPr>
          <w:lang w:val="en-GB"/>
        </w:rPr>
        <w:t xml:space="preserve">Fig. </w:t>
      </w:r>
      <w:r w:rsidRPr="002E3CE5">
        <w:rPr>
          <w:lang w:val="en-GB"/>
        </w:rPr>
        <w:fldChar w:fldCharType="begin"/>
      </w:r>
      <w:r w:rsidRPr="002E3CE5">
        <w:rPr>
          <w:lang w:val="en-GB"/>
        </w:rPr>
        <w:instrText xml:space="preserve"> SEQ Fig. \* ARABIC </w:instrText>
      </w:r>
      <w:r w:rsidRPr="002E3CE5">
        <w:rPr>
          <w:lang w:val="en-GB"/>
        </w:rPr>
        <w:fldChar w:fldCharType="separate"/>
      </w:r>
      <w:r w:rsidR="004A6C04">
        <w:rPr>
          <w:noProof/>
          <w:lang w:val="en-GB"/>
        </w:rPr>
        <w:t>2</w:t>
      </w:r>
      <w:r w:rsidRPr="002E3CE5">
        <w:rPr>
          <w:lang w:val="en-GB"/>
        </w:rPr>
        <w:fldChar w:fldCharType="end"/>
      </w:r>
      <w:bookmarkEnd w:id="28"/>
      <w:r w:rsidRPr="002E3CE5">
        <w:rPr>
          <w:lang w:val="en-GB"/>
        </w:rPr>
        <w:t xml:space="preserve"> </w:t>
      </w:r>
      <w:r w:rsidRPr="000F2BB7">
        <w:rPr>
          <w:lang w:val="en-GB"/>
        </w:rPr>
        <w:t>Five basic connection types of SEA</w:t>
      </w:r>
    </w:p>
    <w:p w14:paraId="007F3E2B" w14:textId="77777777" w:rsidR="002B2ECC" w:rsidRPr="002B2ECC" w:rsidRDefault="002B2ECC" w:rsidP="001B7113">
      <w:pPr>
        <w:pStyle w:val="Paragraph"/>
        <w:rPr>
          <w:lang w:val="en-GB"/>
        </w:rPr>
      </w:pPr>
    </w:p>
    <w:p w14:paraId="3FB7D6D8" w14:textId="0701C619" w:rsidR="00144FAF" w:rsidRDefault="002E3CE5" w:rsidP="001B7113">
      <w:r w:rsidRPr="002E3CE5">
        <w:t xml:space="preserve">Five basic connection types of SEA were summarized according to the direction-irrelevant feature of Stirling engine, as shown in </w:t>
      </w:r>
      <w:r w:rsidR="002B2ECC">
        <w:fldChar w:fldCharType="begin"/>
      </w:r>
      <w:r w:rsidR="002B2ECC">
        <w:instrText xml:space="preserve"> REF _Ref476907363 \h </w:instrText>
      </w:r>
      <w:r w:rsidR="002B2ECC">
        <w:fldChar w:fldCharType="separate"/>
      </w:r>
      <w:r w:rsidR="004A6C04" w:rsidRPr="002E3CE5">
        <w:rPr>
          <w:lang w:val="en-GB"/>
        </w:rPr>
        <w:t xml:space="preserve">Fig. </w:t>
      </w:r>
      <w:r w:rsidR="004A6C04">
        <w:rPr>
          <w:noProof/>
          <w:lang w:val="en-GB"/>
        </w:rPr>
        <w:t>2</w:t>
      </w:r>
      <w:r w:rsidR="002B2ECC">
        <w:fldChar w:fldCharType="end"/>
      </w:r>
      <w:r w:rsidRPr="002E3CE5">
        <w:t xml:space="preserve">. Type 1 is parallel flow, Type 2 is serial flows in the same order, Type 3 is serial flows in the reverse order, Type 4 is heating fluid in serial flow and cooling fluid in parallel flow and Type 5 is heating fluid in parallel flow and cooling fluid in serial flow. All other connection types are the combination of these five basic connection types. For instance, an SEA in </w:t>
      </w:r>
      <w:r w:rsidR="002B2ECC">
        <w:fldChar w:fldCharType="begin"/>
      </w:r>
      <w:r w:rsidR="002B2ECC">
        <w:instrText xml:space="preserve"> REF _Ref476907498 \h </w:instrText>
      </w:r>
      <w:r w:rsidR="002B2ECC">
        <w:fldChar w:fldCharType="separate"/>
      </w:r>
      <w:r w:rsidR="004A6C04" w:rsidRPr="002E3CE5">
        <w:rPr>
          <w:lang w:val="en-GB"/>
        </w:rPr>
        <w:t xml:space="preserve">Fig. </w:t>
      </w:r>
      <w:r w:rsidR="004A6C04">
        <w:rPr>
          <w:noProof/>
          <w:lang w:val="en-GB"/>
        </w:rPr>
        <w:t>3</w:t>
      </w:r>
      <w:r w:rsidR="002B2ECC">
        <w:fldChar w:fldCharType="end"/>
      </w:r>
      <w:r w:rsidRPr="002E3CE5">
        <w:t xml:space="preserve"> is the combination of Type 2 and Type 4.</w:t>
      </w:r>
    </w:p>
    <w:p w14:paraId="1AAC7044" w14:textId="19F3DBC9" w:rsidR="002B2ECC" w:rsidRDefault="002B2ECC" w:rsidP="001B7113">
      <w:pPr>
        <w:pStyle w:val="Figure"/>
      </w:pPr>
      <w:r w:rsidRPr="00ED5C4F">
        <w:rPr>
          <w:noProof/>
          <w:lang w:eastAsia="zh-CN"/>
        </w:rPr>
        <w:drawing>
          <wp:inline distT="0" distB="0" distL="0" distR="0" wp14:anchorId="2BF6B05A" wp14:editId="1728A941">
            <wp:extent cx="2444891" cy="1022699"/>
            <wp:effectExtent l="0" t="0" r="0" b="0"/>
            <wp:docPr id="5" name="Picture 5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45"/>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472629" cy="1034302"/>
                    </a:xfrm>
                    <a:prstGeom prst="rect">
                      <a:avLst/>
                    </a:prstGeom>
                    <a:noFill/>
                    <a:ln>
                      <a:noFill/>
                    </a:ln>
                  </pic:spPr>
                </pic:pic>
              </a:graphicData>
            </a:graphic>
          </wp:inline>
        </w:drawing>
      </w:r>
    </w:p>
    <w:p w14:paraId="645BAC87" w14:textId="31E76987" w:rsidR="002B2ECC" w:rsidRPr="002E3CE5" w:rsidRDefault="002B2ECC" w:rsidP="002B2ECC">
      <w:pPr>
        <w:pStyle w:val="FigureCaption"/>
        <w:rPr>
          <w:lang w:val="en-GB"/>
        </w:rPr>
      </w:pPr>
      <w:bookmarkStart w:id="29" w:name="_Ref476907498"/>
      <w:r w:rsidRPr="002E3CE5">
        <w:rPr>
          <w:lang w:val="en-GB"/>
        </w:rPr>
        <w:t xml:space="preserve">Fig. </w:t>
      </w:r>
      <w:r w:rsidRPr="002E3CE5">
        <w:rPr>
          <w:lang w:val="en-GB"/>
        </w:rPr>
        <w:fldChar w:fldCharType="begin"/>
      </w:r>
      <w:r w:rsidRPr="002E3CE5">
        <w:rPr>
          <w:lang w:val="en-GB"/>
        </w:rPr>
        <w:instrText xml:space="preserve"> SEQ Fig. \* ARABIC </w:instrText>
      </w:r>
      <w:r w:rsidRPr="002E3CE5">
        <w:rPr>
          <w:lang w:val="en-GB"/>
        </w:rPr>
        <w:fldChar w:fldCharType="separate"/>
      </w:r>
      <w:r w:rsidR="004A6C04">
        <w:rPr>
          <w:noProof/>
          <w:lang w:val="en-GB"/>
        </w:rPr>
        <w:t>3</w:t>
      </w:r>
      <w:r w:rsidRPr="002E3CE5">
        <w:rPr>
          <w:lang w:val="en-GB"/>
        </w:rPr>
        <w:fldChar w:fldCharType="end"/>
      </w:r>
      <w:bookmarkEnd w:id="29"/>
      <w:r w:rsidRPr="002E3CE5">
        <w:rPr>
          <w:lang w:val="en-GB"/>
        </w:rPr>
        <w:t xml:space="preserve"> </w:t>
      </w:r>
      <w:r w:rsidRPr="002B2ECC">
        <w:rPr>
          <w:lang w:val="en-GB"/>
        </w:rPr>
        <w:t>An instance of connection type of an SEA</w:t>
      </w:r>
    </w:p>
    <w:p w14:paraId="4F7595CA" w14:textId="77777777" w:rsidR="002B2ECC" w:rsidRPr="002B2ECC" w:rsidRDefault="002B2ECC" w:rsidP="001B7113">
      <w:pPr>
        <w:pStyle w:val="Paragraph"/>
        <w:rPr>
          <w:lang w:val="en-GB"/>
        </w:rPr>
      </w:pPr>
    </w:p>
    <w:p w14:paraId="72CA2CE3" w14:textId="6F33CB2E" w:rsidR="002E3CE5" w:rsidRDefault="00011FE1" w:rsidP="001B7113">
      <w:pPr>
        <w:pStyle w:val="1"/>
        <w:rPr>
          <w:lang w:val="en-GB"/>
        </w:rPr>
      </w:pPr>
      <w:r>
        <w:rPr>
          <w:lang w:val="en-GB"/>
        </w:rPr>
        <w:lastRenderedPageBreak/>
        <w:t xml:space="preserve">3. </w:t>
      </w:r>
      <w:r w:rsidRPr="00011FE1">
        <w:rPr>
          <w:lang w:val="en-GB"/>
        </w:rPr>
        <w:t>Thermodynamic analysis of Stirling engine</w:t>
      </w:r>
    </w:p>
    <w:p w14:paraId="46949DE9" w14:textId="7FD8CD9E" w:rsidR="00011FE1" w:rsidRDefault="009C46AD" w:rsidP="001B7113">
      <w:pPr>
        <w:pStyle w:val="2"/>
        <w:rPr>
          <w:lang w:val="en-GB"/>
        </w:rPr>
      </w:pPr>
      <w:r>
        <w:rPr>
          <w:lang w:val="en-GB"/>
        </w:rPr>
        <w:t xml:space="preserve">3.1. </w:t>
      </w:r>
      <w:r w:rsidR="00011FE1" w:rsidRPr="00011FE1">
        <w:rPr>
          <w:lang w:val="en-GB"/>
        </w:rPr>
        <w:t>Stirling engine model</w:t>
      </w:r>
    </w:p>
    <w:p w14:paraId="70FFB723" w14:textId="5FAF09D6" w:rsidR="008C7CE7" w:rsidRDefault="008C7CE7" w:rsidP="001B7113">
      <w:pPr>
        <w:pStyle w:val="3"/>
        <w:rPr>
          <w:lang w:val="en-GB"/>
        </w:rPr>
      </w:pPr>
      <w:r>
        <w:rPr>
          <w:lang w:val="en-GB"/>
        </w:rPr>
        <w:t>3.1.1</w:t>
      </w:r>
      <w:r w:rsidR="00B70B94">
        <w:rPr>
          <w:lang w:val="en-GB"/>
        </w:rPr>
        <w:t>.</w:t>
      </w:r>
      <w:r>
        <w:rPr>
          <w:lang w:val="en-GB"/>
        </w:rPr>
        <w:t xml:space="preserve"> </w:t>
      </w:r>
      <w:r w:rsidRPr="008C7CE7">
        <w:rPr>
          <w:lang w:val="en-GB"/>
        </w:rPr>
        <w:t>Theoretical Stirling cycle</w:t>
      </w:r>
    </w:p>
    <w:p w14:paraId="3F7E78B9" w14:textId="2C2D4B75" w:rsidR="001B7113" w:rsidRDefault="00A327C6" w:rsidP="001B7113">
      <w:pPr>
        <w:rPr>
          <w:lang w:val="en-GB"/>
        </w:rPr>
      </w:pPr>
      <w:r w:rsidRPr="00A327C6">
        <w:rPr>
          <w:lang w:val="en-GB"/>
        </w:rPr>
        <w:t>In a Stirling cycle, there are two isothermal processes that exchange heat with heating and cooling fluids, two isochoric processes that exchange heat with regenerator. Figure</w:t>
      </w:r>
      <w:r w:rsidR="00825DA8">
        <w:rPr>
          <w:lang w:val="en-GB"/>
        </w:rPr>
        <w:t xml:space="preserve"> </w:t>
      </w:r>
      <w:r w:rsidR="00825DA8">
        <w:rPr>
          <w:lang w:val="en-GB"/>
        </w:rPr>
        <w:fldChar w:fldCharType="begin"/>
      </w:r>
      <w:r w:rsidR="00825DA8">
        <w:rPr>
          <w:lang w:val="en-GB"/>
        </w:rPr>
        <w:instrText xml:space="preserve"> REF _Ref476921942 \h </w:instrText>
      </w:r>
      <w:r w:rsidR="00825DA8">
        <w:rPr>
          <w:lang w:val="en-GB"/>
        </w:rPr>
      </w:r>
      <w:r w:rsidR="00825DA8">
        <w:rPr>
          <w:lang w:val="en-GB"/>
        </w:rPr>
        <w:fldChar w:fldCharType="separate"/>
      </w:r>
      <w:r w:rsidR="004A6C04" w:rsidRPr="002E3CE5">
        <w:rPr>
          <w:lang w:val="en-GB"/>
        </w:rPr>
        <w:t xml:space="preserve">Fig. </w:t>
      </w:r>
      <w:r w:rsidR="004A6C04">
        <w:rPr>
          <w:noProof/>
          <w:lang w:val="en-GB"/>
        </w:rPr>
        <w:t>4</w:t>
      </w:r>
      <w:r w:rsidR="00825DA8">
        <w:rPr>
          <w:lang w:val="en-GB"/>
        </w:rPr>
        <w:fldChar w:fldCharType="end"/>
      </w:r>
      <w:r w:rsidRPr="00A327C6">
        <w:rPr>
          <w:lang w:val="en-GB"/>
        </w:rPr>
        <w:t xml:space="preserve"> shows the schematic of a Stirling cycle, process 1-2 and process 3-4 are the two isothermal processes, process 2-3 and process 4-1 are the two isochoric processes. The heat absorbed by regenerator in process 4-1 is reused in process 2-3, but only able to heat the working gas from 2 to 3' due to</w:t>
      </w:r>
      <w:r w:rsidR="000839E3">
        <w:rPr>
          <w:lang w:val="en-GB"/>
        </w:rPr>
        <w:t xml:space="preserve"> the imperfect regeneration. </w:t>
      </w:r>
      <w:r w:rsidR="000839E3" w:rsidRPr="000839E3">
        <w:rPr>
          <w:i/>
          <w:lang w:val="en-GB"/>
        </w:rPr>
        <w:t>e</w:t>
      </w:r>
      <w:r w:rsidRPr="00A327C6">
        <w:rPr>
          <w:lang w:val="en-GB"/>
        </w:rPr>
        <w:t xml:space="preserve"> is defined as the regenerator effectiveness for the imperfect regeneration</w:t>
      </w:r>
      <w:r w:rsidR="006D3078">
        <w:rPr>
          <w:lang w:val="en-GB"/>
        </w:rPr>
        <w:t xml:space="preserve"> </w:t>
      </w:r>
      <w:r w:rsidR="006D3078">
        <w:rPr>
          <w:lang w:val="en-GB"/>
        </w:rPr>
        <w:fldChar w:fldCharType="begin" w:fldLock="1"/>
      </w:r>
      <w:r w:rsidR="004A6C04">
        <w:rPr>
          <w:lang w:val="en-GB"/>
        </w:rPr>
        <w:instrText>ADDIN CSL_CITATION { "citationItems" : [ { "id" : "ITEM-1", "itemData" : { "DOI" : "10.1016/j.enconman.2010.02.010", "ISBN" : "01968904", "ISSN" : "01968904", "abstract" : "In order to study further the promising free piston Stirling engine architecture, there is a need of an analytical thermodynamic model which could be used in a dynamical analysis for preliminary design. To aim at more realistic values, the models have to take into account the heat losses and irreversibilities on the engine. An analytical model which encompasses the critical flaws of the regenerator and furthermore the heat exchangers effectivenesses has been developed. This model has been validated using the whole range of the experimental data available from the General Motor GPU-3 Stirling engine prototype. The effects of the technological and operating parameters on Stirling engine performance have been investigated. In addition to the regenerator influence, the effect of the cooler effectiveness is underlined. ?? 2010 Elsevier Ltd. All rights reserved.", "author" : [ { "dropping-particle" : "", "family" : "Formosa", "given" : "F.", "non-dropping-particle" : "", "parse-names" : false, "suffix" : "" }, { "dropping-particle" : "", "family" : "Despesse", "given" : "G.", "non-dropping-particle" : "", "parse-names" : false, "suffix" : "" } ], "container-title" : "Energy Conversion and Management", "id" : "ITEM-1", "issue" : "10", "issued" : { "date-parts" : [ [ "2010" ] ] }, "page" : "1855-1863", "publisher" : "Elsevier Ltd", "title" : "Analytical model for Stirling cycle machine design", "type" : "article-journal", "volume" : "51" }, "uris" : [ "http://www.mendeley.com/documents/?uuid=bd3cb9a0-bd49-4782-b9f5-7b67d2830457" ] } ], "mendeley" : { "formattedCitation" : "[24]", "plainTextFormattedCitation" : "[24]", "previouslyFormattedCitation" : "[31]" }, "properties" : { "noteIndex" : 0 }, "schema" : "https://github.com/citation-style-language/schema/raw/master/csl-citation.json" }</w:instrText>
      </w:r>
      <w:r w:rsidR="006D3078">
        <w:rPr>
          <w:lang w:val="en-GB"/>
        </w:rPr>
        <w:fldChar w:fldCharType="separate"/>
      </w:r>
      <w:r w:rsidR="004A6C04" w:rsidRPr="004A6C04">
        <w:rPr>
          <w:noProof/>
          <w:lang w:val="en-GB"/>
        </w:rPr>
        <w:t>[24]</w:t>
      </w:r>
      <w:r w:rsidR="006D3078">
        <w:rPr>
          <w:lang w:val="en-GB"/>
        </w:rPr>
        <w:fldChar w:fldCharType="end"/>
      </w:r>
      <w:r w:rsidR="006D3078">
        <w:rPr>
          <w:lang w:val="en-GB"/>
        </w:rPr>
        <w:t xml:space="preserve">, </w:t>
      </w:r>
      <w:r w:rsidRPr="006D3078">
        <w:rPr>
          <w:i/>
          <w:lang w:val="en-GB"/>
        </w:rPr>
        <w:t>e</w:t>
      </w:r>
      <w:r w:rsidR="006D3078">
        <w:rPr>
          <w:i/>
          <w:lang w:val="en-GB"/>
        </w:rPr>
        <w:t xml:space="preserve"> </w:t>
      </w:r>
      <w:r w:rsidRPr="00A327C6">
        <w:rPr>
          <w:lang w:val="en-GB"/>
        </w:rPr>
        <w:t>=</w:t>
      </w:r>
      <w:r w:rsidR="006D3078">
        <w:rPr>
          <w:lang w:val="en-GB"/>
        </w:rPr>
        <w:t xml:space="preserve"> (</w:t>
      </w:r>
      <w:r w:rsidR="006D3078" w:rsidRPr="006D3078">
        <w:rPr>
          <w:i/>
          <w:lang w:val="en-GB"/>
        </w:rPr>
        <w:t>T</w:t>
      </w:r>
      <w:r w:rsidR="006D3078" w:rsidRPr="006D3078">
        <w:rPr>
          <w:i/>
          <w:vertAlign w:val="subscript"/>
          <w:lang w:val="en-GB"/>
        </w:rPr>
        <w:t>R</w:t>
      </w:r>
      <w:r w:rsidR="006D3078">
        <w:rPr>
          <w:i/>
          <w:vertAlign w:val="subscript"/>
          <w:lang w:val="en-GB"/>
        </w:rPr>
        <w:t xml:space="preserve"> </w:t>
      </w:r>
      <w:r w:rsidR="006D3078">
        <w:rPr>
          <w:lang w:val="en-GB"/>
        </w:rPr>
        <w:t xml:space="preserve">- </w:t>
      </w:r>
      <w:r w:rsidR="006D3078" w:rsidRPr="006D3078">
        <w:rPr>
          <w:i/>
          <w:lang w:val="en-GB"/>
        </w:rPr>
        <w:t>T</w:t>
      </w:r>
      <w:r w:rsidR="006D3078" w:rsidRPr="006D3078">
        <w:rPr>
          <w:i/>
          <w:vertAlign w:val="subscript"/>
          <w:lang w:val="en-GB"/>
        </w:rPr>
        <w:t>L</w:t>
      </w:r>
      <w:r w:rsidR="006D3078">
        <w:rPr>
          <w:lang w:val="en-GB"/>
        </w:rPr>
        <w:t>)/(</w:t>
      </w:r>
      <w:r w:rsidR="006D3078" w:rsidRPr="006D3078">
        <w:rPr>
          <w:i/>
          <w:lang w:val="en-GB"/>
        </w:rPr>
        <w:t>T</w:t>
      </w:r>
      <w:r w:rsidR="006D3078" w:rsidRPr="006D3078">
        <w:rPr>
          <w:i/>
          <w:vertAlign w:val="subscript"/>
          <w:lang w:val="en-GB"/>
        </w:rPr>
        <w:t>H</w:t>
      </w:r>
      <w:r w:rsidR="006D3078">
        <w:rPr>
          <w:lang w:val="en-GB"/>
        </w:rPr>
        <w:t xml:space="preserve"> - </w:t>
      </w:r>
      <w:r w:rsidR="006D3078" w:rsidRPr="006D3078">
        <w:rPr>
          <w:i/>
          <w:lang w:val="en-GB"/>
        </w:rPr>
        <w:t>T</w:t>
      </w:r>
      <w:r w:rsidR="006D3078" w:rsidRPr="006D3078">
        <w:rPr>
          <w:i/>
          <w:vertAlign w:val="subscript"/>
          <w:lang w:val="en-GB"/>
        </w:rPr>
        <w:t>L</w:t>
      </w:r>
      <w:r w:rsidR="006D3078">
        <w:rPr>
          <w:lang w:val="en-GB"/>
        </w:rPr>
        <w:t>)</w:t>
      </w:r>
      <w:r w:rsidR="001D3AB6">
        <w:rPr>
          <w:lang w:val="en-GB"/>
        </w:rPr>
        <w:t xml:space="preserve">, where </w:t>
      </w:r>
      <w:r w:rsidRPr="001D3AB6">
        <w:rPr>
          <w:i/>
          <w:lang w:val="en-GB"/>
        </w:rPr>
        <w:t>T</w:t>
      </w:r>
      <w:r w:rsidRPr="000F51DC">
        <w:rPr>
          <w:i/>
          <w:vertAlign w:val="subscript"/>
          <w:lang w:val="en-GB"/>
        </w:rPr>
        <w:t>H</w:t>
      </w:r>
      <w:r w:rsidRPr="00A327C6">
        <w:rPr>
          <w:lang w:val="en-GB"/>
        </w:rPr>
        <w:t xml:space="preserve"> is the</w:t>
      </w:r>
      <w:r w:rsidR="000F51DC">
        <w:rPr>
          <w:lang w:val="en-GB"/>
        </w:rPr>
        <w:t xml:space="preserve"> temperature in the hot space, </w:t>
      </w:r>
      <w:r w:rsidRPr="000F51DC">
        <w:rPr>
          <w:i/>
          <w:lang w:val="en-GB"/>
        </w:rPr>
        <w:t>T</w:t>
      </w:r>
      <w:r w:rsidRPr="000F51DC">
        <w:rPr>
          <w:i/>
          <w:vertAlign w:val="subscript"/>
          <w:lang w:val="en-GB"/>
        </w:rPr>
        <w:t>L</w:t>
      </w:r>
      <w:r w:rsidRPr="00A327C6">
        <w:rPr>
          <w:lang w:val="en-GB"/>
        </w:rPr>
        <w:t xml:space="preserve"> is the </w:t>
      </w:r>
      <w:r w:rsidR="00BE1024">
        <w:rPr>
          <w:lang w:val="en-GB"/>
        </w:rPr>
        <w:t xml:space="preserve">temperature in the cold space, </w:t>
      </w:r>
      <w:r w:rsidR="00BE1024" w:rsidRPr="00BE1024">
        <w:rPr>
          <w:i/>
          <w:lang w:val="en-GB"/>
        </w:rPr>
        <w:t>T</w:t>
      </w:r>
      <w:r w:rsidR="00BE1024" w:rsidRPr="00BE1024">
        <w:rPr>
          <w:i/>
          <w:vertAlign w:val="subscript"/>
          <w:lang w:val="en-GB"/>
        </w:rPr>
        <w:t>R</w:t>
      </w:r>
      <w:r w:rsidRPr="00A327C6">
        <w:rPr>
          <w:lang w:val="en-GB"/>
        </w:rPr>
        <w:t xml:space="preserve"> is the effective working fluid temperature in the regenerator.</w:t>
      </w:r>
    </w:p>
    <w:p w14:paraId="3E09FEF7" w14:textId="336CC13A" w:rsidR="00A327C6" w:rsidRDefault="00A327C6" w:rsidP="00A327C6">
      <w:pPr>
        <w:pStyle w:val="Figure"/>
      </w:pPr>
      <w:r w:rsidRPr="00ED5C4F">
        <w:rPr>
          <w:noProof/>
          <w:lang w:eastAsia="zh-CN"/>
        </w:rPr>
        <w:drawing>
          <wp:inline distT="0" distB="0" distL="0" distR="0" wp14:anchorId="77F151CD" wp14:editId="3CE16B7A">
            <wp:extent cx="2370986" cy="2166745"/>
            <wp:effectExtent l="0" t="0" r="0" b="0"/>
            <wp:docPr id="6" name="Picture 5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45"/>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409034" cy="2201515"/>
                    </a:xfrm>
                    <a:prstGeom prst="rect">
                      <a:avLst/>
                    </a:prstGeom>
                    <a:noFill/>
                    <a:ln>
                      <a:noFill/>
                    </a:ln>
                  </pic:spPr>
                </pic:pic>
              </a:graphicData>
            </a:graphic>
          </wp:inline>
        </w:drawing>
      </w:r>
    </w:p>
    <w:p w14:paraId="20870C58" w14:textId="10826F9F" w:rsidR="00A327C6" w:rsidRPr="002E3CE5" w:rsidRDefault="00A327C6" w:rsidP="00A327C6">
      <w:pPr>
        <w:pStyle w:val="FigureCaption"/>
        <w:rPr>
          <w:lang w:val="en-GB"/>
        </w:rPr>
      </w:pPr>
      <w:bookmarkStart w:id="30" w:name="_Ref476921942"/>
      <w:r w:rsidRPr="002E3CE5">
        <w:rPr>
          <w:lang w:val="en-GB"/>
        </w:rPr>
        <w:t xml:space="preserve">Fig. </w:t>
      </w:r>
      <w:r w:rsidRPr="002E3CE5">
        <w:rPr>
          <w:lang w:val="en-GB"/>
        </w:rPr>
        <w:fldChar w:fldCharType="begin"/>
      </w:r>
      <w:r w:rsidRPr="002E3CE5">
        <w:rPr>
          <w:lang w:val="en-GB"/>
        </w:rPr>
        <w:instrText xml:space="preserve"> SEQ Fig. \* ARABIC </w:instrText>
      </w:r>
      <w:r w:rsidRPr="002E3CE5">
        <w:rPr>
          <w:lang w:val="en-GB"/>
        </w:rPr>
        <w:fldChar w:fldCharType="separate"/>
      </w:r>
      <w:r w:rsidR="004A6C04">
        <w:rPr>
          <w:noProof/>
          <w:lang w:val="en-GB"/>
        </w:rPr>
        <w:t>4</w:t>
      </w:r>
      <w:r w:rsidRPr="002E3CE5">
        <w:rPr>
          <w:lang w:val="en-GB"/>
        </w:rPr>
        <w:fldChar w:fldCharType="end"/>
      </w:r>
      <w:bookmarkEnd w:id="30"/>
      <w:r w:rsidRPr="002E3CE5">
        <w:rPr>
          <w:lang w:val="en-GB"/>
        </w:rPr>
        <w:t xml:space="preserve"> </w:t>
      </w:r>
      <w:r w:rsidR="008C59F8" w:rsidRPr="008C59F8">
        <w:rPr>
          <w:i/>
          <w:lang w:val="en-GB"/>
        </w:rPr>
        <w:t>T</w:t>
      </w:r>
      <w:r w:rsidR="008C59F8">
        <w:rPr>
          <w:lang w:val="en-GB"/>
        </w:rPr>
        <w:t>-</w:t>
      </w:r>
      <w:r w:rsidR="008C59F8" w:rsidRPr="008C59F8">
        <w:rPr>
          <w:i/>
          <w:lang w:val="en-GB"/>
        </w:rPr>
        <w:t>s</w:t>
      </w:r>
      <w:r w:rsidR="008C59F8" w:rsidRPr="008C59F8">
        <w:rPr>
          <w:lang w:val="en-GB"/>
        </w:rPr>
        <w:t xml:space="preserve"> diagram of a Stirling cycle</w:t>
      </w:r>
    </w:p>
    <w:p w14:paraId="4811EB64" w14:textId="77777777" w:rsidR="00A327C6" w:rsidRDefault="00A327C6" w:rsidP="001B7113">
      <w:pPr>
        <w:rPr>
          <w:lang w:val="en-GB"/>
        </w:rPr>
      </w:pPr>
    </w:p>
    <w:p w14:paraId="5284C94C" w14:textId="1E202989" w:rsidR="00786CBA" w:rsidRDefault="00786CBA" w:rsidP="001B7113">
      <w:pPr>
        <w:rPr>
          <w:lang w:val="en-GB"/>
        </w:rPr>
      </w:pPr>
      <w:r w:rsidRPr="00786CBA">
        <w:rPr>
          <w:lang w:val="en-GB"/>
        </w:rPr>
        <w:t>In order to obtain a simplified analytical model, several simplifications were made:</w:t>
      </w:r>
    </w:p>
    <w:p w14:paraId="7903C67B" w14:textId="2DD0A3CC" w:rsidR="00786CBA" w:rsidRDefault="00786CBA" w:rsidP="00786CBA">
      <w:pPr>
        <w:pStyle w:val="af7"/>
        <w:numPr>
          <w:ilvl w:val="0"/>
          <w:numId w:val="9"/>
        </w:numPr>
        <w:ind w:firstLineChars="0"/>
        <w:rPr>
          <w:lang w:val="en-GB"/>
        </w:rPr>
      </w:pPr>
      <w:r w:rsidRPr="00786CBA">
        <w:rPr>
          <w:lang w:val="en-GB"/>
        </w:rPr>
        <w:t xml:space="preserve">The working gas in Stirling engines obeys the idea gas law. </w:t>
      </w:r>
    </w:p>
    <w:p w14:paraId="5E0878E7" w14:textId="15F44121" w:rsidR="00786CBA" w:rsidRDefault="00786CBA" w:rsidP="00786CBA">
      <w:pPr>
        <w:pStyle w:val="af7"/>
        <w:numPr>
          <w:ilvl w:val="0"/>
          <w:numId w:val="9"/>
        </w:numPr>
        <w:ind w:firstLineChars="0"/>
        <w:rPr>
          <w:lang w:val="en-GB"/>
        </w:rPr>
      </w:pPr>
      <w:r w:rsidRPr="00786CBA">
        <w:rPr>
          <w:lang w:val="en-GB"/>
        </w:rPr>
        <w:t>No heat loss to the environment for Stirling engines.</w:t>
      </w:r>
    </w:p>
    <w:p w14:paraId="4A5EA485" w14:textId="22457779" w:rsidR="00786CBA" w:rsidRDefault="00786CBA" w:rsidP="00786CBA">
      <w:pPr>
        <w:pStyle w:val="af7"/>
        <w:numPr>
          <w:ilvl w:val="0"/>
          <w:numId w:val="9"/>
        </w:numPr>
        <w:ind w:firstLineChars="0"/>
        <w:rPr>
          <w:lang w:val="en-GB"/>
        </w:rPr>
      </w:pPr>
      <w:r w:rsidRPr="00786CBA">
        <w:rPr>
          <w:lang w:val="en-GB"/>
        </w:rPr>
        <w:t>Overall heat transfer coefficients of the fluids are constant.</w:t>
      </w:r>
    </w:p>
    <w:p w14:paraId="6A030691" w14:textId="19C067B6" w:rsidR="00786CBA" w:rsidRPr="00786CBA" w:rsidRDefault="00786CBA" w:rsidP="00786CBA">
      <w:pPr>
        <w:pStyle w:val="af7"/>
        <w:numPr>
          <w:ilvl w:val="0"/>
          <w:numId w:val="9"/>
        </w:numPr>
        <w:ind w:firstLineChars="0"/>
        <w:rPr>
          <w:lang w:val="en-GB"/>
        </w:rPr>
      </w:pPr>
      <w:r w:rsidRPr="00786CBA">
        <w:rPr>
          <w:lang w:val="en-GB"/>
        </w:rPr>
        <w:t xml:space="preserve">A symmetrical regenerator </w:t>
      </w:r>
      <w:r w:rsidRPr="003F45A2">
        <w:t>behavior</w:t>
      </w:r>
      <w:r w:rsidRPr="00786CBA">
        <w:rPr>
          <w:lang w:val="en-GB"/>
        </w:rPr>
        <w:t xml:space="preserve"> is assumed</w:t>
      </w:r>
      <w:r w:rsidR="008B6459">
        <w:rPr>
          <w:lang w:val="en-GB"/>
        </w:rPr>
        <w:t xml:space="preserve"> </w:t>
      </w:r>
      <w:r w:rsidR="008B6459">
        <w:rPr>
          <w:lang w:val="en-GB"/>
        </w:rPr>
        <w:fldChar w:fldCharType="begin" w:fldLock="1"/>
      </w:r>
      <w:r w:rsidR="004A6C04">
        <w:rPr>
          <w:lang w:val="en-GB"/>
        </w:rPr>
        <w:instrText>ADDIN CSL_CITATION { "citationItems" : [ { "id" : "ITEM-1", "itemData" : { "DOI" : "10.1016/j.enconman.2010.02.010", "ISBN" : "01968904", "ISSN" : "01968904", "abstract" : "In order to study further the promising free piston Stirling engine architecture, there is a need of an analytical thermodynamic model which could be used in a dynamical analysis for preliminary design. To aim at more realistic values, the models have to take into account the heat losses and irreversibilities on the engine. An analytical model which encompasses the critical flaws of the regenerator and furthermore the heat exchangers effectivenesses has been developed. This model has been validated using the whole range of the experimental data available from the General Motor GPU-3 Stirling engine prototype. The effects of the technological and operating parameters on Stirling engine performance have been investigated. In addition to the regenerator influence, the effect of the cooler effectiveness is underlined. ?? 2010 Elsevier Ltd. All rights reserved.", "author" : [ { "dropping-particle" : "", "family" : "Formosa", "given" : "F.", "non-dropping-particle" : "", "parse-names" : false, "suffix" : "" }, { "dropping-particle" : "", "family" : "Despesse", "given" : "G.", "non-dropping-particle" : "", "parse-names" : false, "suffix" : "" } ], "container-title" : "Energy Conversion and Management", "id" : "ITEM-1", "issue" : "10", "issued" : { "date-parts" : [ [ "2010" ] ] }, "page" : "1855-1863", "publisher" : "Elsevier Ltd", "title" : "Analytical model for Stirling cycle machine design", "type" : "article-journal", "volume" : "51" }, "uris" : [ "http://www.mendeley.com/documents/?uuid=bd3cb9a0-bd49-4782-b9f5-7b67d2830457" ] } ], "mendeley" : { "formattedCitation" : "[24]", "plainTextFormattedCitation" : "[24]", "previouslyFormattedCitation" : "[31]" }, "properties" : { "noteIndex" : 0 }, "schema" : "https://github.com/citation-style-language/schema/raw/master/csl-citation.json" }</w:instrText>
      </w:r>
      <w:r w:rsidR="008B6459">
        <w:rPr>
          <w:lang w:val="en-GB"/>
        </w:rPr>
        <w:fldChar w:fldCharType="separate"/>
      </w:r>
      <w:r w:rsidR="004A6C04" w:rsidRPr="004A6C04">
        <w:rPr>
          <w:noProof/>
          <w:lang w:val="en-GB"/>
        </w:rPr>
        <w:t>[24]</w:t>
      </w:r>
      <w:r w:rsidR="008B6459">
        <w:rPr>
          <w:lang w:val="en-GB"/>
        </w:rPr>
        <w:fldChar w:fldCharType="end"/>
      </w:r>
      <w:r w:rsidRPr="00786CBA">
        <w:rPr>
          <w:lang w:val="en-GB"/>
        </w:rPr>
        <w:t xml:space="preserve"> so that a simple effectiveness can be obtain by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m:t>
            </m:r>
          </m:sub>
        </m:sSub>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H</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L</m:t>
                </m:r>
              </m:sub>
            </m:sSub>
          </m:num>
          <m:den>
            <m:func>
              <m:funcPr>
                <m:ctrlPr>
                  <w:rPr>
                    <w:rFonts w:ascii="Cambria Math" w:hAnsi="Cambria Math"/>
                    <w:i/>
                    <w:lang w:val="en-GB"/>
                  </w:rPr>
                </m:ctrlPr>
              </m:funcPr>
              <m:fName>
                <m:r>
                  <m:rPr>
                    <m:sty m:val="p"/>
                  </m:rPr>
                  <w:rPr>
                    <w:rFonts w:ascii="Cambria Math" w:hAnsi="Cambria Math"/>
                    <w:lang w:val="en-GB"/>
                  </w:rPr>
                  <m:t>ln</m:t>
                </m:r>
              </m:fName>
              <m:e>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H</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L</m:t>
                    </m:r>
                  </m:sub>
                </m:sSub>
                <m:r>
                  <w:rPr>
                    <w:rFonts w:ascii="Cambria Math" w:hAnsi="Cambria Math"/>
                    <w:lang w:val="en-GB"/>
                  </w:rPr>
                  <m:t>)</m:t>
                </m:r>
              </m:e>
            </m:func>
          </m:den>
        </m:f>
      </m:oMath>
      <w:r w:rsidR="00175E52">
        <w:rPr>
          <w:lang w:val="en-GB"/>
        </w:rPr>
        <w:t>.</w:t>
      </w:r>
    </w:p>
    <w:p w14:paraId="0A0DF358" w14:textId="2D65A134" w:rsidR="003157C6" w:rsidRPr="008D5C07" w:rsidRDefault="00645C3E" w:rsidP="001B7113">
      <w:r w:rsidRPr="00645C3E">
        <w:rPr>
          <w:lang w:val="en-GB"/>
        </w:rPr>
        <w:lastRenderedPageBreak/>
        <w:t>To consider internal irreversibilities in Stirling cycle made by dead volumes, as described in</w:t>
      </w:r>
      <w:r>
        <w:rPr>
          <w:lang w:val="en-GB"/>
        </w:rPr>
        <w:t xml:space="preserve"> </w:t>
      </w:r>
      <w:r>
        <w:rPr>
          <w:lang w:val="en-GB"/>
        </w:rPr>
        <w:fldChar w:fldCharType="begin" w:fldLock="1"/>
      </w:r>
      <w:r w:rsidR="004A6C04">
        <w:rPr>
          <w:lang w:val="en-GB"/>
        </w:rPr>
        <w:instrText>ADDIN CSL_CITATION { "citationItems" : [ { "id" : "ITEM-1", "itemData" : { "author" : [ { "dropping-particle" : "", "family" : "Duan", "given" : "Chen", "non-dropping-particle" : "", "parse-names" : false, "suffix" : "" }, { "dropping-particle" : "", "family" : "Wang", "given" : "Xinggang", "non-dropping-particle" : "", "parse-names" : false, "suffix" : "" }, { "dropping-particle" : "", "family" : "Shu", "given" : "Shuiming", "non-dropping-particle" : "", "parse-names" : false, "suffix" : "" }, { "dropping-particle" : "", "family" : "Jing", "given" : "Changwei", "non-dropping-particle" : "", "parse-names" : false, "suffix" : "" }, { "dropping-particle" : "", "family" : "Chang", "given" : "Huawei", "non-dropping-particle" : "", "parse-names" : false, "suffix" : "" } ], "container-title" : "Energy Conversion &amp; Management", "id" : "ITEM-1", "issued" : { "date-parts" : [ [ "2014" ] ] }, "page" : "88-96", "title" : "Thermodynamic design of Stirling engine using multi-objective particle swarm optimization algorithm", "type" : "article-journal", "volume" : "84" }, "uris" : [ "http://www.mendeley.com/documents/?uuid=7a58112e-b817-4b63-abbb-0b5a41003491" ] } ], "mendeley" : { "formattedCitation" : "[25]", "plainTextFormattedCitation" : "[25]", "previouslyFormattedCitation" : "[32]" }, "properties" : { "noteIndex" : 0 }, "schema" : "https://github.com/citation-style-language/schema/raw/master/csl-citation.json" }</w:instrText>
      </w:r>
      <w:r>
        <w:rPr>
          <w:lang w:val="en-GB"/>
        </w:rPr>
        <w:fldChar w:fldCharType="separate"/>
      </w:r>
      <w:r w:rsidR="004A6C04" w:rsidRPr="004A6C04">
        <w:rPr>
          <w:noProof/>
          <w:lang w:val="en-GB"/>
        </w:rPr>
        <w:t>[25]</w:t>
      </w:r>
      <w:r>
        <w:rPr>
          <w:lang w:val="en-GB"/>
        </w:rPr>
        <w:fldChar w:fldCharType="end"/>
      </w:r>
      <w:r w:rsidRPr="00645C3E">
        <w:rPr>
          <w:lang w:val="en-GB"/>
        </w:rPr>
        <w:t xml:space="preserve">, total dead volume </w:t>
      </w:r>
      <w:r w:rsidRPr="00645C3E">
        <w:rPr>
          <w:i/>
          <w:lang w:val="en-GB"/>
        </w:rPr>
        <w:t>V</w:t>
      </w:r>
      <w:r w:rsidRPr="00645C3E">
        <w:rPr>
          <w:i/>
          <w:vertAlign w:val="subscript"/>
          <w:lang w:val="en-GB"/>
        </w:rPr>
        <w:t>D</w:t>
      </w:r>
      <w:r w:rsidRPr="00645C3E">
        <w:rPr>
          <w:lang w:val="en-GB"/>
        </w:rPr>
        <w:t xml:space="preserve"> is divided into heater dead volume </w:t>
      </w:r>
      <w:r w:rsidR="00A30D2C" w:rsidRPr="00A30D2C">
        <w:rPr>
          <w:i/>
          <w:lang w:val="en-GB"/>
        </w:rPr>
        <w:t>V</w:t>
      </w:r>
      <w:r w:rsidR="00A30D2C" w:rsidRPr="00A30D2C">
        <w:rPr>
          <w:i/>
          <w:vertAlign w:val="subscript"/>
          <w:lang w:val="en-GB"/>
        </w:rPr>
        <w:t>DH</w:t>
      </w:r>
      <w:r w:rsidRPr="00645C3E">
        <w:rPr>
          <w:lang w:val="en-GB"/>
        </w:rPr>
        <w:t xml:space="preserve">, regenerator dead volume </w:t>
      </w:r>
      <w:r w:rsidR="00A30D2C" w:rsidRPr="00A30D2C">
        <w:rPr>
          <w:i/>
          <w:lang w:val="en-GB"/>
        </w:rPr>
        <w:t>V</w:t>
      </w:r>
      <w:r w:rsidR="00A30D2C" w:rsidRPr="00A30D2C">
        <w:rPr>
          <w:i/>
          <w:vertAlign w:val="subscript"/>
          <w:lang w:val="en-GB"/>
        </w:rPr>
        <w:t>DR</w:t>
      </w:r>
      <w:r w:rsidRPr="00645C3E">
        <w:rPr>
          <w:lang w:val="en-GB"/>
        </w:rPr>
        <w:t xml:space="preserve"> and cooler dead volume </w:t>
      </w:r>
      <w:r w:rsidR="00A30D2C" w:rsidRPr="00A30D2C">
        <w:rPr>
          <w:i/>
          <w:lang w:val="en-GB"/>
        </w:rPr>
        <w:t>V</w:t>
      </w:r>
      <w:r w:rsidR="00A30D2C" w:rsidRPr="00A30D2C">
        <w:rPr>
          <w:i/>
          <w:vertAlign w:val="subscript"/>
          <w:lang w:val="en-GB"/>
        </w:rPr>
        <w:t>DC</w:t>
      </w:r>
      <w:r w:rsidRPr="00645C3E">
        <w:rPr>
          <w:lang w:val="en-GB"/>
        </w:rPr>
        <w:t>. There exi</w:t>
      </w:r>
      <w:r w:rsidR="00387455">
        <w:rPr>
          <w:lang w:val="en-GB"/>
        </w:rPr>
        <w:t xml:space="preserve">sts a factor </w:t>
      </w:r>
      <w:r w:rsidR="00387455" w:rsidRPr="00387455">
        <w:rPr>
          <w:i/>
          <w:lang w:val="en-GB"/>
        </w:rPr>
        <w:t>K</w:t>
      </w:r>
      <w:r w:rsidRPr="00645C3E">
        <w:rPr>
          <w:lang w:val="en-GB"/>
        </w:rPr>
        <w:t xml:space="preserve"> to describe the dead volumes</w:t>
      </w:r>
      <w:r w:rsidR="00D83416">
        <w:rPr>
          <w:lang w:val="en-GB"/>
        </w:rPr>
        <w:t xml:space="preserve"> under different temperatures. </w:t>
      </w:r>
      <w:r w:rsidR="00D83416" w:rsidRPr="00D83416">
        <w:rPr>
          <w:i/>
          <w:lang w:val="en-GB"/>
        </w:rPr>
        <w:t>K</w:t>
      </w:r>
      <w:r w:rsidRPr="00645C3E">
        <w:rPr>
          <w:lang w:val="en-GB"/>
        </w:rPr>
        <w:t xml:space="preserve"> is relevant with temperatures in the process and regenerator effectiveness.</w:t>
      </w:r>
    </w:p>
    <w:p w14:paraId="6D6F2F95" w14:textId="3216E6A9" w:rsidR="006465C7" w:rsidRDefault="0023754B" w:rsidP="00BE3363">
      <w:pPr>
        <w:pStyle w:val="Fomula"/>
      </w:pPr>
      <w:r w:rsidRPr="0023754B">
        <w:rPr>
          <w:noProof/>
        </w:rPr>
        <w:drawing>
          <wp:inline distT="0" distB="0" distL="0" distR="0" wp14:anchorId="6EFBD570" wp14:editId="6CEF4192">
            <wp:extent cx="1587669" cy="317534"/>
            <wp:effectExtent l="0" t="0" r="1270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95455" cy="319091"/>
                    </a:xfrm>
                    <a:prstGeom prst="rect">
                      <a:avLst/>
                    </a:prstGeom>
                  </pic:spPr>
                </pic:pic>
              </a:graphicData>
            </a:graphic>
          </wp:inline>
        </w:drawing>
      </w:r>
      <w:r w:rsidR="000523C9" w:rsidRPr="00ED5C4F">
        <w:t xml:space="preserve">        </w:t>
      </w:r>
      <w:r>
        <w:t xml:space="preserve">   </w:t>
      </w:r>
      <w:r w:rsidR="000523C9" w:rsidRPr="00ED5C4F">
        <w:t xml:space="preserve">  </w:t>
      </w:r>
      <w:r w:rsidR="009F0476">
        <w:t xml:space="preserve">    </w:t>
      </w:r>
      <w:r w:rsidR="009F0476">
        <w:tab/>
        <w:t xml:space="preserve">                 </w:t>
      </w:r>
      <w:r w:rsidR="000523C9" w:rsidRPr="00ED5C4F">
        <w:rPr>
          <w:rFonts w:hint="eastAsia"/>
        </w:rPr>
        <w:t>(</w:t>
      </w:r>
      <w:r w:rsidR="000523C9" w:rsidRPr="00ED5C4F">
        <w:t>1</w:t>
      </w:r>
      <w:r w:rsidR="000523C9" w:rsidRPr="00ED5C4F">
        <w:rPr>
          <w:rFonts w:hint="eastAsia"/>
        </w:rPr>
        <w:t>)</w:t>
      </w:r>
    </w:p>
    <w:p w14:paraId="44971F5D" w14:textId="1C463F4F" w:rsidR="002805E6" w:rsidRDefault="002805E6" w:rsidP="001B7113">
      <w:r w:rsidRPr="002805E6">
        <w:t>For the isothermal compression process 1-2, the output work</w:t>
      </w:r>
    </w:p>
    <w:p w14:paraId="5264C900" w14:textId="7F2BE777" w:rsidR="002805E6" w:rsidRDefault="00BE3363" w:rsidP="00BE3363">
      <w:pPr>
        <w:pStyle w:val="Fomula"/>
      </w:pPr>
      <w:r w:rsidRPr="00BE3363">
        <w:rPr>
          <w:noProof/>
        </w:rPr>
        <w:drawing>
          <wp:inline distT="0" distB="0" distL="0" distR="0" wp14:anchorId="4229F499" wp14:editId="740C219D">
            <wp:extent cx="3253932" cy="378235"/>
            <wp:effectExtent l="0" t="0" r="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72316" cy="391996"/>
                    </a:xfrm>
                    <a:prstGeom prst="rect">
                      <a:avLst/>
                    </a:prstGeom>
                  </pic:spPr>
                </pic:pic>
              </a:graphicData>
            </a:graphic>
          </wp:inline>
        </w:drawing>
      </w:r>
      <w:r w:rsidRPr="00ED5C4F">
        <w:t xml:space="preserve">        </w:t>
      </w:r>
      <w:r>
        <w:t xml:space="preserve">   </w:t>
      </w:r>
      <w:r w:rsidR="00792EE2">
        <w:tab/>
      </w:r>
      <w:r>
        <w:t xml:space="preserve">       </w:t>
      </w:r>
      <w:r w:rsidRPr="00ED5C4F">
        <w:rPr>
          <w:rFonts w:hint="eastAsia"/>
        </w:rPr>
        <w:t>(</w:t>
      </w:r>
      <w:r>
        <w:t>2</w:t>
      </w:r>
      <w:r w:rsidRPr="00ED5C4F">
        <w:rPr>
          <w:rFonts w:hint="eastAsia"/>
        </w:rPr>
        <w:t>)</w:t>
      </w:r>
    </w:p>
    <w:p w14:paraId="2D9ED7CB" w14:textId="2588025F" w:rsidR="002805E6" w:rsidRDefault="002805E6" w:rsidP="001B7113">
      <w:r w:rsidRPr="002805E6">
        <w:t>For the isothermal expansion process 3-4, the output work</w:t>
      </w:r>
    </w:p>
    <w:p w14:paraId="67FBCE89" w14:textId="13D4D491" w:rsidR="002805E6" w:rsidRDefault="0075631D" w:rsidP="00BE3363">
      <w:pPr>
        <w:pStyle w:val="Fomula"/>
      </w:pPr>
      <w:r w:rsidRPr="0075631D">
        <w:rPr>
          <w:noProof/>
        </w:rPr>
        <w:drawing>
          <wp:inline distT="0" distB="0" distL="0" distR="0" wp14:anchorId="6F1A0EB4" wp14:editId="067FF07A">
            <wp:extent cx="3258127" cy="379071"/>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92287" cy="476122"/>
                    </a:xfrm>
                    <a:prstGeom prst="rect">
                      <a:avLst/>
                    </a:prstGeom>
                  </pic:spPr>
                </pic:pic>
              </a:graphicData>
            </a:graphic>
          </wp:inline>
        </w:drawing>
      </w:r>
      <w:r w:rsidR="00BE3363" w:rsidRPr="00ED5C4F">
        <w:t xml:space="preserve">   </w:t>
      </w:r>
      <w:r w:rsidR="00BE3363">
        <w:t xml:space="preserve">   </w:t>
      </w:r>
      <w:r w:rsidR="00BE3363" w:rsidRPr="00ED5C4F">
        <w:t xml:space="preserve"> </w:t>
      </w:r>
      <w:r>
        <w:t xml:space="preserve"> </w:t>
      </w:r>
      <w:r w:rsidR="00792EE2">
        <w:tab/>
      </w:r>
      <w:r w:rsidR="00BE3363">
        <w:t xml:space="preserve">       </w:t>
      </w:r>
      <w:r w:rsidR="00BE3363" w:rsidRPr="00ED5C4F">
        <w:rPr>
          <w:rFonts w:hint="eastAsia"/>
        </w:rPr>
        <w:t>(</w:t>
      </w:r>
      <w:r>
        <w:t>3</w:t>
      </w:r>
      <w:r w:rsidR="00BE3363" w:rsidRPr="00ED5C4F">
        <w:rPr>
          <w:rFonts w:hint="eastAsia"/>
        </w:rPr>
        <w:t>)</w:t>
      </w:r>
    </w:p>
    <w:p w14:paraId="3925A02F" w14:textId="79FEF864" w:rsidR="002805E6" w:rsidRPr="00ED1BD4" w:rsidRDefault="002805E6" w:rsidP="001B7113">
      <w:pPr>
        <w:rPr>
          <w:lang w:eastAsia="zh-CN"/>
        </w:rPr>
      </w:pPr>
      <w:r w:rsidRPr="002805E6">
        <w:t>Define</w:t>
      </w:r>
      <w:r w:rsidR="006B13B1">
        <w:t xml:space="preserve"> </w:t>
      </w:r>
      <m:oMath>
        <m:sSub>
          <m:sSubPr>
            <m:ctrlPr>
              <w:rPr>
                <w:rFonts w:ascii="Cambria Math" w:hAnsi="Cambria Math"/>
                <w:i/>
              </w:rPr>
            </m:ctrlPr>
          </m:sSubPr>
          <m:e>
            <m:r>
              <w:rPr>
                <w:rFonts w:ascii="Cambria Math" w:hAnsi="Cambria Math"/>
              </w:rPr>
              <m:t>γ</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KT</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H</m:t>
            </m:r>
          </m:sub>
        </m:sSub>
        <m:r>
          <w:rPr>
            <w:rFonts w:ascii="Cambria Math" w:hAnsi="Cambria Math"/>
          </w:rPr>
          <m:t>)</m:t>
        </m:r>
      </m:oMath>
      <w:r w:rsidR="00852D76">
        <w:t xml:space="preserve"> and </w:t>
      </w:r>
      <m:oMath>
        <m:sSub>
          <m:sSubPr>
            <m:ctrlPr>
              <w:rPr>
                <w:rFonts w:ascii="Cambria Math" w:hAnsi="Cambria Math"/>
                <w:i/>
              </w:rPr>
            </m:ctrlPr>
          </m:sSubPr>
          <m:e>
            <m:r>
              <w:rPr>
                <w:rFonts w:ascii="Cambria Math" w:hAnsi="Cambria Math"/>
              </w:rPr>
              <m:t>γ</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KT</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L</m:t>
            </m:r>
          </m:sub>
        </m:sSub>
        <m:r>
          <w:rPr>
            <w:rFonts w:ascii="Cambria Math" w:hAnsi="Cambria Math"/>
          </w:rPr>
          <m:t>)</m:t>
        </m:r>
      </m:oMath>
      <w:r w:rsidR="00852D76">
        <w:t>,</w:t>
      </w:r>
      <w:r w:rsidRPr="002805E6">
        <w:t xml:space="preserve"> so in a cycle, the theoretical output work</w:t>
      </w:r>
    </w:p>
    <w:p w14:paraId="6F2F1684" w14:textId="4CEBB57E" w:rsidR="002805E6" w:rsidRDefault="005F3017" w:rsidP="00ED1BD4">
      <w:pPr>
        <w:pStyle w:val="Fomula"/>
      </w:pPr>
      <w:r w:rsidRPr="005F3017">
        <w:rPr>
          <w:noProof/>
        </w:rPr>
        <w:drawing>
          <wp:inline distT="0" distB="0" distL="0" distR="0" wp14:anchorId="0F3E217F" wp14:editId="50EEC342">
            <wp:extent cx="3004360" cy="15503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44695" cy="182916"/>
                    </a:xfrm>
                    <a:prstGeom prst="rect">
                      <a:avLst/>
                    </a:prstGeom>
                  </pic:spPr>
                </pic:pic>
              </a:graphicData>
            </a:graphic>
          </wp:inline>
        </w:drawing>
      </w:r>
      <w:r>
        <w:t xml:space="preserve"> </w:t>
      </w:r>
      <w:r w:rsidR="00ED1BD4">
        <w:t xml:space="preserve">      </w:t>
      </w:r>
      <w:r w:rsidR="00792EE2">
        <w:tab/>
      </w:r>
      <w:r w:rsidR="00792EE2">
        <w:tab/>
      </w:r>
      <w:r w:rsidR="00ED1BD4">
        <w:t xml:space="preserve">  </w:t>
      </w:r>
      <w:r w:rsidR="00ED1BD4" w:rsidRPr="00ED5C4F">
        <w:rPr>
          <w:rFonts w:hint="eastAsia"/>
        </w:rPr>
        <w:t>(</w:t>
      </w:r>
      <w:r w:rsidR="00A931BF">
        <w:t>4</w:t>
      </w:r>
      <w:r w:rsidR="00ED1BD4" w:rsidRPr="00ED5C4F">
        <w:rPr>
          <w:rFonts w:hint="eastAsia"/>
        </w:rPr>
        <w:t>)</w:t>
      </w:r>
    </w:p>
    <w:p w14:paraId="68AA1535" w14:textId="697612AB" w:rsidR="00852D76" w:rsidRDefault="00852D76" w:rsidP="001B7113">
      <w:r w:rsidRPr="00852D76">
        <w:t>For the isochoric heating process 3'-3, the absorbed heat</w:t>
      </w:r>
    </w:p>
    <w:p w14:paraId="5A12451C" w14:textId="1C596C2C" w:rsidR="00852D76" w:rsidRDefault="00CC3C9B" w:rsidP="00ED1BD4">
      <w:pPr>
        <w:pStyle w:val="Fomula"/>
      </w:pPr>
      <w:r w:rsidRPr="00CC3C9B">
        <w:rPr>
          <w:noProof/>
        </w:rPr>
        <w:drawing>
          <wp:inline distT="0" distB="0" distL="0" distR="0" wp14:anchorId="0ACF03DC" wp14:editId="58D7E201">
            <wp:extent cx="2786246" cy="297974"/>
            <wp:effectExtent l="0" t="0" r="825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32963" cy="324359"/>
                    </a:xfrm>
                    <a:prstGeom prst="rect">
                      <a:avLst/>
                    </a:prstGeom>
                  </pic:spPr>
                </pic:pic>
              </a:graphicData>
            </a:graphic>
          </wp:inline>
        </w:drawing>
      </w:r>
      <w:r w:rsidR="00ED1BD4" w:rsidRPr="00ED5C4F">
        <w:t xml:space="preserve">   </w:t>
      </w:r>
      <w:r w:rsidR="00792EE2">
        <w:tab/>
      </w:r>
      <w:r w:rsidR="00ED1BD4">
        <w:t xml:space="preserve">                   </w:t>
      </w:r>
      <w:r w:rsidR="00ED1BD4" w:rsidRPr="00ED5C4F">
        <w:rPr>
          <w:rFonts w:hint="eastAsia"/>
        </w:rPr>
        <w:t>(</w:t>
      </w:r>
      <w:r w:rsidR="00A931BF">
        <w:t>5</w:t>
      </w:r>
      <w:r w:rsidR="00ED1BD4" w:rsidRPr="00ED5C4F">
        <w:rPr>
          <w:rFonts w:hint="eastAsia"/>
        </w:rPr>
        <w:t>)</w:t>
      </w:r>
    </w:p>
    <w:p w14:paraId="649F0602" w14:textId="4A862E16" w:rsidR="00034769" w:rsidRDefault="00034769" w:rsidP="001B7113">
      <w:r>
        <w:t>For the</w:t>
      </w:r>
      <w:r w:rsidRPr="00034769">
        <w:t xml:space="preserve"> isothermal expansion process 3-4, the absorbed heat</w:t>
      </w:r>
    </w:p>
    <w:p w14:paraId="43C058E8" w14:textId="6AB9A5C2" w:rsidR="0093694A" w:rsidRDefault="0093694A" w:rsidP="0093694A">
      <w:pPr>
        <w:jc w:val="right"/>
      </w:pPr>
      <w:r w:rsidRPr="0093694A">
        <w:rPr>
          <w:noProof/>
          <w:lang w:eastAsia="zh-CN"/>
        </w:rPr>
        <w:drawing>
          <wp:inline distT="0" distB="0" distL="0" distR="0" wp14:anchorId="7E4E316A" wp14:editId="30EE70A0">
            <wp:extent cx="1661073" cy="13808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41060" cy="169673"/>
                    </a:xfrm>
                    <a:prstGeom prst="rect">
                      <a:avLst/>
                    </a:prstGeom>
                  </pic:spPr>
                </pic:pic>
              </a:graphicData>
            </a:graphic>
          </wp:inline>
        </w:drawing>
      </w:r>
      <w:r w:rsidRPr="00ED5C4F">
        <w:t xml:space="preserve">   </w:t>
      </w:r>
      <w:r>
        <w:t xml:space="preserve">   </w:t>
      </w:r>
      <w:r w:rsidRPr="00ED5C4F">
        <w:t xml:space="preserve"> </w:t>
      </w:r>
      <w:r>
        <w:t xml:space="preserve"> </w:t>
      </w:r>
      <w:r>
        <w:tab/>
      </w:r>
      <w:r>
        <w:tab/>
        <w:t xml:space="preserve">     </w:t>
      </w:r>
      <w:r w:rsidRPr="00ED5C4F">
        <w:rPr>
          <w:rFonts w:hint="eastAsia"/>
        </w:rPr>
        <w:t>(</w:t>
      </w:r>
      <w:r>
        <w:t>6</w:t>
      </w:r>
      <w:r w:rsidRPr="00ED5C4F">
        <w:rPr>
          <w:rFonts w:hint="eastAsia"/>
        </w:rPr>
        <w:t>)</w:t>
      </w:r>
    </w:p>
    <w:p w14:paraId="659B3B12" w14:textId="494CEB71" w:rsidR="00852D76" w:rsidRDefault="00CB0C34" w:rsidP="001B7113">
      <w:r w:rsidRPr="00CB0C34">
        <w:t>In a cycle, the theoretical absorbed heat</w:t>
      </w:r>
    </w:p>
    <w:p w14:paraId="7E2D5BD6" w14:textId="5DBBA598" w:rsidR="00CB0C34" w:rsidRDefault="00FA6B94" w:rsidP="007171DB">
      <w:pPr>
        <w:pStyle w:val="Fomula"/>
      </w:pPr>
      <w:r w:rsidRPr="00FA6B94">
        <w:rPr>
          <w:noProof/>
        </w:rPr>
        <w:drawing>
          <wp:inline distT="0" distB="0" distL="0" distR="0" wp14:anchorId="7C1EE607" wp14:editId="3566FCAB">
            <wp:extent cx="3543352" cy="300579"/>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97063" cy="322101"/>
                    </a:xfrm>
                    <a:prstGeom prst="rect">
                      <a:avLst/>
                    </a:prstGeom>
                  </pic:spPr>
                </pic:pic>
              </a:graphicData>
            </a:graphic>
          </wp:inline>
        </w:drawing>
      </w:r>
      <w:r w:rsidR="007171DB">
        <w:t xml:space="preserve">                     </w:t>
      </w:r>
      <w:r w:rsidR="007171DB" w:rsidRPr="00ED5C4F">
        <w:rPr>
          <w:rFonts w:hint="eastAsia"/>
        </w:rPr>
        <w:t>(</w:t>
      </w:r>
      <w:r w:rsidR="0093694A">
        <w:t>7</w:t>
      </w:r>
      <w:r w:rsidR="007171DB" w:rsidRPr="00ED5C4F">
        <w:rPr>
          <w:rFonts w:hint="eastAsia"/>
        </w:rPr>
        <w:t>)</w:t>
      </w:r>
    </w:p>
    <w:p w14:paraId="1BECC50C" w14:textId="4C88D2BC" w:rsidR="00CB0C34" w:rsidRDefault="00CB0C34" w:rsidP="00CB0C34">
      <w:pPr>
        <w:pStyle w:val="3"/>
      </w:pPr>
      <w:r>
        <w:t xml:space="preserve">3.1.2 </w:t>
      </w:r>
      <w:r w:rsidRPr="00CB0C34">
        <w:t>Irreversibilities and losses</w:t>
      </w:r>
    </w:p>
    <w:p w14:paraId="1D444D62" w14:textId="7A1EC634" w:rsidR="00071114" w:rsidRDefault="00071114" w:rsidP="00071114">
      <w:pPr>
        <w:pStyle w:val="af7"/>
        <w:numPr>
          <w:ilvl w:val="0"/>
          <w:numId w:val="10"/>
        </w:numPr>
        <w:ind w:firstLineChars="0"/>
      </w:pPr>
      <w:r w:rsidRPr="00071114">
        <w:t>Non-ideal heat transfer effect</w:t>
      </w:r>
    </w:p>
    <w:p w14:paraId="165730E5" w14:textId="75375E37" w:rsidR="00D173A2" w:rsidRDefault="007D2434" w:rsidP="00D173A2">
      <w:pPr>
        <w:ind w:left="567" w:firstLine="0"/>
      </w:pPr>
      <w:r w:rsidRPr="007D2434">
        <w:t>Because of non-ideal heater and cooler, the wor</w:t>
      </w:r>
      <w:r>
        <w:t>king fluid temperature (</w:t>
      </w:r>
      <m:oMath>
        <m:sSub>
          <m:sSubPr>
            <m:ctrlPr>
              <w:rPr>
                <w:rFonts w:ascii="Cambria Math" w:hAnsi="Cambria Math"/>
                <w:i/>
              </w:rPr>
            </m:ctrlPr>
          </m:sSubPr>
          <m:e>
            <m:r>
              <w:rPr>
                <w:rFonts w:ascii="Cambria Math" w:hAnsi="Cambria Math"/>
              </w:rPr>
              <m:t>T</m:t>
            </m:r>
          </m:e>
          <m:sub>
            <m:r>
              <w:rPr>
                <w:rFonts w:ascii="Cambria Math" w:hAnsi="Cambria Math"/>
              </w:rPr>
              <m:t>H</m:t>
            </m:r>
          </m:sub>
        </m:sSub>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L</m:t>
            </m:r>
          </m:sub>
        </m:sSub>
      </m:oMath>
      <w:r w:rsidRPr="007D2434">
        <w:t>) in these two heat exchangers is less/higher than</w:t>
      </w:r>
      <w:r>
        <w:t xml:space="preserve"> the wall temperature (</w:t>
      </w:r>
      <m:oMath>
        <m:sSub>
          <m:sSubPr>
            <m:ctrlPr>
              <w:rPr>
                <w:rFonts w:ascii="Cambria Math" w:hAnsi="Cambria Math"/>
                <w:i/>
              </w:rPr>
            </m:ctrlPr>
          </m:sSubPr>
          <m:e>
            <m:r>
              <w:rPr>
                <w:rFonts w:ascii="Cambria Math" w:hAnsi="Cambria Math"/>
              </w:rPr>
              <m:t>T</m:t>
            </m:r>
          </m:e>
          <m:sub>
            <m:r>
              <w:rPr>
                <w:rFonts w:ascii="Cambria Math" w:hAnsi="Cambria Math"/>
              </w:rPr>
              <m:t>hw</m:t>
            </m:r>
          </m:sub>
        </m:sSub>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cw</m:t>
            </m:r>
          </m:sub>
        </m:sSub>
      </m:oMath>
      <w:r w:rsidRPr="007D2434">
        <w:t xml:space="preserve">), respectively. And </w:t>
      </w:r>
      <m:oMath>
        <m:sSub>
          <m:sSubPr>
            <m:ctrlPr>
              <w:rPr>
                <w:rFonts w:ascii="Cambria Math" w:hAnsi="Cambria Math"/>
                <w:i/>
              </w:rPr>
            </m:ctrlPr>
          </m:sSubPr>
          <m:e>
            <m:r>
              <w:rPr>
                <w:rFonts w:ascii="Cambria Math" w:hAnsi="Cambria Math"/>
              </w:rPr>
              <m:t>T</m:t>
            </m:r>
          </m:e>
          <m:sub>
            <m:r>
              <w:rPr>
                <w:rFonts w:ascii="Cambria Math" w:hAnsi="Cambria Math"/>
              </w:rPr>
              <m:t>H</m:t>
            </m:r>
          </m:sub>
        </m:sSub>
      </m:oMath>
      <w:r w:rsidRPr="007D2434">
        <w:t xml:space="preserve"> and </w:t>
      </w:r>
      <m:oMath>
        <m:sSub>
          <m:sSubPr>
            <m:ctrlPr>
              <w:rPr>
                <w:rFonts w:ascii="Cambria Math" w:hAnsi="Cambria Math"/>
                <w:i/>
              </w:rPr>
            </m:ctrlPr>
          </m:sSubPr>
          <m:e>
            <m:r>
              <w:rPr>
                <w:rFonts w:ascii="Cambria Math" w:hAnsi="Cambria Math"/>
              </w:rPr>
              <m:t>T</m:t>
            </m:r>
          </m:e>
          <m:sub>
            <m:r>
              <w:rPr>
                <w:rFonts w:ascii="Cambria Math" w:hAnsi="Cambria Math"/>
              </w:rPr>
              <m:t>L</m:t>
            </m:r>
          </m:sub>
        </m:sSub>
      </m:oMath>
      <w:r w:rsidRPr="007D2434">
        <w:t xml:space="preserve"> can be corrected by the wall temperatures as follows:</w:t>
      </w:r>
    </w:p>
    <w:p w14:paraId="1239F6E8" w14:textId="30C14396" w:rsidR="007171DB" w:rsidRDefault="009B11FA" w:rsidP="007171DB">
      <w:pPr>
        <w:pStyle w:val="Fomula"/>
      </w:pPr>
      <w:r w:rsidRPr="009B11FA">
        <w:rPr>
          <w:noProof/>
        </w:rPr>
        <w:lastRenderedPageBreak/>
        <w:drawing>
          <wp:inline distT="0" distB="0" distL="0" distR="0" wp14:anchorId="43E4D9B3" wp14:editId="5C376223">
            <wp:extent cx="1302443" cy="33922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83062" cy="360218"/>
                    </a:xfrm>
                    <a:prstGeom prst="rect">
                      <a:avLst/>
                    </a:prstGeom>
                  </pic:spPr>
                </pic:pic>
              </a:graphicData>
            </a:graphic>
          </wp:inline>
        </w:drawing>
      </w:r>
      <w:r w:rsidR="007171DB">
        <w:t xml:space="preserve"> </w:t>
      </w:r>
      <w:r>
        <w:t xml:space="preserve"> </w:t>
      </w:r>
      <w:r>
        <w:tab/>
      </w:r>
      <w:r w:rsidR="00022D11">
        <w:t xml:space="preserve">              </w:t>
      </w:r>
      <w:r w:rsidR="00022D11">
        <w:tab/>
      </w:r>
      <w:r>
        <w:tab/>
      </w:r>
      <w:r w:rsidR="007171DB">
        <w:t xml:space="preserve">                   </w:t>
      </w:r>
      <w:r w:rsidR="007171DB" w:rsidRPr="00ED5C4F">
        <w:rPr>
          <w:rFonts w:hint="eastAsia"/>
        </w:rPr>
        <w:t>(</w:t>
      </w:r>
      <w:r w:rsidR="00310140">
        <w:t>8</w:t>
      </w:r>
      <w:r w:rsidR="007171DB" w:rsidRPr="00ED5C4F">
        <w:rPr>
          <w:rFonts w:hint="eastAsia"/>
        </w:rPr>
        <w:t>)</w:t>
      </w:r>
    </w:p>
    <w:p w14:paraId="23E93DBA" w14:textId="6C65D03F" w:rsidR="007171DB" w:rsidRDefault="005763FB" w:rsidP="007171DB">
      <w:pPr>
        <w:pStyle w:val="Fomula"/>
      </w:pPr>
      <w:r w:rsidRPr="005763FB">
        <w:rPr>
          <w:noProof/>
        </w:rPr>
        <w:drawing>
          <wp:inline distT="0" distB="0" distL="0" distR="0" wp14:anchorId="6F34A558" wp14:editId="738B8CD3">
            <wp:extent cx="1612836" cy="348033"/>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92503" cy="365224"/>
                    </a:xfrm>
                    <a:prstGeom prst="rect">
                      <a:avLst/>
                    </a:prstGeom>
                  </pic:spPr>
                </pic:pic>
              </a:graphicData>
            </a:graphic>
          </wp:inline>
        </w:drawing>
      </w:r>
      <w:r w:rsidR="007171DB">
        <w:t xml:space="preserve">         </w:t>
      </w:r>
      <w:r w:rsidR="0029562E">
        <w:tab/>
      </w:r>
      <w:r w:rsidR="0029562E">
        <w:tab/>
      </w:r>
      <w:r w:rsidR="0029562E">
        <w:tab/>
      </w:r>
      <w:r w:rsidR="007171DB">
        <w:t xml:space="preserve"> </w:t>
      </w:r>
      <w:r w:rsidR="007171DB" w:rsidRPr="00ED5C4F">
        <w:rPr>
          <w:rFonts w:hint="eastAsia"/>
        </w:rPr>
        <w:t>(</w:t>
      </w:r>
      <w:r w:rsidR="00310140">
        <w:t>9</w:t>
      </w:r>
      <w:r w:rsidR="007171DB" w:rsidRPr="00ED5C4F">
        <w:rPr>
          <w:rFonts w:hint="eastAsia"/>
        </w:rPr>
        <w:t>)</w:t>
      </w:r>
    </w:p>
    <w:p w14:paraId="7CC01E3A" w14:textId="37F9C516" w:rsidR="00C9337C" w:rsidRDefault="00C9337C" w:rsidP="00D173A2">
      <w:pPr>
        <w:ind w:left="567" w:firstLine="0"/>
        <w:rPr>
          <w:lang w:eastAsia="zh-CN"/>
        </w:rPr>
      </w:pPr>
      <w:r w:rsidRPr="00C9337C">
        <w:t>The heat transfer coefficient can be obtained using the following correlation</w:t>
      </w:r>
      <w:r>
        <w:t xml:space="preserve"> </w:t>
      </w:r>
      <w:r>
        <w:fldChar w:fldCharType="begin" w:fldLock="1"/>
      </w:r>
      <w:r w:rsidR="004A6C04">
        <w:instrText>ADDIN CSL_CITATION { "citationItems" : [ { "id" : "ITEM-1", "itemData" : { "ISSN" : "0306-2619", "author" : [ { "dropping-particle" : "", "family" : "Babaelahi", "given" : "Mojtaba", "non-dropping-particle" : "", "parse-names" : false, "suffix" : "" }, { "dropping-particle" : "", "family" : "Sayyaadi", "given" : "Hoseyn", "non-dropping-particle" : "", "parse-names" : false, "suffix" : "" } ], "container-title" : "Applied Energy", "id" : "ITEM-1", "issued" : { "date-parts" : [ [ "2015" ] ] }, "page" : "143-159", "title" : "A new thermal model based on polytropic numerical simulation of Stirling engines", "type" : "article-journal", "volume" : "141" }, "uris" : [ "http://www.mendeley.com/documents/?uuid=56f9b539-1802-4abf-95df-4131d82bc3ce" ] } ], "mendeley" : { "formattedCitation" : "[12]", "plainTextFormattedCitation" : "[12]", "previouslyFormattedCitation" : "[19]" }, "properties" : { "noteIndex" : 0 }, "schema" : "https://github.com/citation-style-language/schema/raw/master/csl-citation.json" }</w:instrText>
      </w:r>
      <w:r>
        <w:fldChar w:fldCharType="separate"/>
      </w:r>
      <w:r w:rsidR="004A6C04" w:rsidRPr="004A6C04">
        <w:rPr>
          <w:noProof/>
        </w:rPr>
        <w:t>[12]</w:t>
      </w:r>
      <w:r>
        <w:fldChar w:fldCharType="end"/>
      </w:r>
      <w:r w:rsidRPr="00C9337C">
        <w:t>:</w:t>
      </w:r>
    </w:p>
    <w:p w14:paraId="296915C3" w14:textId="12D46B86" w:rsidR="00C9337C" w:rsidRDefault="00C90747" w:rsidP="007171DB">
      <w:pPr>
        <w:pStyle w:val="Fomula"/>
      </w:pPr>
      <w:r w:rsidRPr="00C90747">
        <w:rPr>
          <w:noProof/>
        </w:rPr>
        <w:drawing>
          <wp:inline distT="0" distB="0" distL="0" distR="0" wp14:anchorId="2BA105D3" wp14:editId="1F0305F8">
            <wp:extent cx="1145150" cy="343949"/>
            <wp:effectExtent l="0" t="0" r="0" b="1206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18289" cy="365916"/>
                    </a:xfrm>
                    <a:prstGeom prst="rect">
                      <a:avLst/>
                    </a:prstGeom>
                  </pic:spPr>
                </pic:pic>
              </a:graphicData>
            </a:graphic>
          </wp:inline>
        </w:drawing>
      </w:r>
      <w:r w:rsidR="007171DB">
        <w:t xml:space="preserve">     </w:t>
      </w:r>
      <w:r>
        <w:tab/>
      </w:r>
      <w:r w:rsidR="005624B0">
        <w:rPr>
          <w:rFonts w:hint="eastAsia"/>
        </w:rPr>
        <w:tab/>
        <w:t xml:space="preserve">             </w:t>
      </w:r>
      <w:r w:rsidR="007171DB">
        <w:t xml:space="preserve">                 </w:t>
      </w:r>
      <w:r w:rsidR="007171DB" w:rsidRPr="00ED5C4F">
        <w:rPr>
          <w:rFonts w:hint="eastAsia"/>
        </w:rPr>
        <w:t>(</w:t>
      </w:r>
      <w:r w:rsidR="00310140">
        <w:t>10</w:t>
      </w:r>
      <w:r w:rsidR="007171DB" w:rsidRPr="00ED5C4F">
        <w:rPr>
          <w:rFonts w:hint="eastAsia"/>
        </w:rPr>
        <w:t>)</w:t>
      </w:r>
    </w:p>
    <w:p w14:paraId="323746D5" w14:textId="6EC08C77" w:rsidR="00C9337C" w:rsidRDefault="00C9337C" w:rsidP="00D173A2">
      <w:pPr>
        <w:ind w:left="567" w:firstLine="0"/>
      </w:pPr>
      <w:r w:rsidRPr="00C9337C">
        <w:t xml:space="preserve">where </w:t>
      </w:r>
      <w:proofErr w:type="spellStart"/>
      <w:r w:rsidRPr="00C9337C">
        <w:rPr>
          <w:i/>
        </w:rPr>
        <w:t>f</w:t>
      </w:r>
      <w:r w:rsidRPr="00C9337C">
        <w:rPr>
          <w:i/>
          <w:vertAlign w:val="subscript"/>
        </w:rPr>
        <w:t>Re</w:t>
      </w:r>
      <w:proofErr w:type="spellEnd"/>
      <w:r w:rsidRPr="00C9337C">
        <w:t xml:space="preserve"> is a Reynolds friction factor defined as:</w:t>
      </w:r>
    </w:p>
    <w:p w14:paraId="3723BDD2" w14:textId="1B420AB1" w:rsidR="00C9337C" w:rsidRDefault="00AE14A2" w:rsidP="007171DB">
      <w:pPr>
        <w:pStyle w:val="Fomula"/>
      </w:pPr>
      <w:r w:rsidRPr="00AE14A2">
        <w:rPr>
          <w:noProof/>
        </w:rPr>
        <w:drawing>
          <wp:inline distT="0" distB="0" distL="0" distR="0" wp14:anchorId="35FEAB09" wp14:editId="6B5E52C7">
            <wp:extent cx="1156685" cy="151471"/>
            <wp:effectExtent l="0" t="0" r="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15230" cy="185328"/>
                    </a:xfrm>
                    <a:prstGeom prst="rect">
                      <a:avLst/>
                    </a:prstGeom>
                  </pic:spPr>
                </pic:pic>
              </a:graphicData>
            </a:graphic>
          </wp:inline>
        </w:drawing>
      </w:r>
      <w:r w:rsidR="007171DB">
        <w:t xml:space="preserve"> </w:t>
      </w:r>
      <w:r>
        <w:tab/>
      </w:r>
      <w:r w:rsidR="005624B0">
        <w:rPr>
          <w:rFonts w:hint="eastAsia"/>
        </w:rPr>
        <w:tab/>
        <w:t xml:space="preserve">         </w:t>
      </w:r>
      <w:r w:rsidR="007171DB">
        <w:t xml:space="preserve">                     </w:t>
      </w:r>
      <w:r w:rsidR="007171DB" w:rsidRPr="00ED5C4F">
        <w:rPr>
          <w:rFonts w:hint="eastAsia"/>
        </w:rPr>
        <w:t>(</w:t>
      </w:r>
      <w:r w:rsidR="00310140">
        <w:t>11</w:t>
      </w:r>
      <w:r w:rsidR="007171DB" w:rsidRPr="00ED5C4F">
        <w:rPr>
          <w:rFonts w:hint="eastAsia"/>
        </w:rPr>
        <w:t>)</w:t>
      </w:r>
    </w:p>
    <w:p w14:paraId="0532528C" w14:textId="4A748DDB" w:rsidR="00C9337C" w:rsidRDefault="00C9337C" w:rsidP="00D173A2">
      <w:pPr>
        <w:ind w:left="567" w:firstLine="0"/>
      </w:pPr>
      <w:proofErr w:type="spellStart"/>
      <w:proofErr w:type="gramStart"/>
      <w:r w:rsidRPr="00C9337C">
        <w:rPr>
          <w:i/>
        </w:rPr>
        <w:t>Re</w:t>
      </w:r>
      <w:r w:rsidRPr="00C9337C">
        <w:rPr>
          <w:i/>
          <w:vertAlign w:val="subscript"/>
        </w:rPr>
        <w:t>h,c</w:t>
      </w:r>
      <w:proofErr w:type="spellEnd"/>
      <w:proofErr w:type="gramEnd"/>
      <w:r>
        <w:t xml:space="preserve">, </w:t>
      </w:r>
      <w:proofErr w:type="spellStart"/>
      <w:r w:rsidRPr="00C9337C">
        <w:rPr>
          <w:i/>
        </w:rPr>
        <w:t>Pr</w:t>
      </w:r>
      <w:r w:rsidRPr="00C9337C">
        <w:rPr>
          <w:i/>
          <w:vertAlign w:val="subscript"/>
        </w:rPr>
        <w:t>h,c</w:t>
      </w:r>
      <w:proofErr w:type="spellEnd"/>
      <w:r w:rsidR="00E1691B">
        <w:t xml:space="preserve"> and </w:t>
      </w:r>
      <w:proofErr w:type="spellStart"/>
      <w:r w:rsidR="00E1691B" w:rsidRPr="00E1691B">
        <w:rPr>
          <w:i/>
        </w:rPr>
        <w:t>D</w:t>
      </w:r>
      <w:r w:rsidR="00E1691B" w:rsidRPr="00E1691B">
        <w:rPr>
          <w:i/>
          <w:vertAlign w:val="subscript"/>
        </w:rPr>
        <w:t>h,c</w:t>
      </w:r>
      <w:proofErr w:type="spellEnd"/>
      <w:r w:rsidRPr="00C9337C">
        <w:t xml:space="preserve"> are Reynolds number, </w:t>
      </w:r>
      <w:proofErr w:type="spellStart"/>
      <w:r w:rsidRPr="00C9337C">
        <w:t>Prandtl</w:t>
      </w:r>
      <w:proofErr w:type="spellEnd"/>
      <w:r w:rsidRPr="00C9337C">
        <w:t xml:space="preserve"> number and hydraulic diameter of the heater/cooler exchanger.</w:t>
      </w:r>
    </w:p>
    <w:p w14:paraId="3FB290DF" w14:textId="32785364" w:rsidR="00E7688A" w:rsidRDefault="00E7688A" w:rsidP="00291B46">
      <w:pPr>
        <w:pStyle w:val="af7"/>
        <w:numPr>
          <w:ilvl w:val="0"/>
          <w:numId w:val="10"/>
        </w:numPr>
        <w:ind w:firstLineChars="0"/>
      </w:pPr>
      <w:r w:rsidRPr="00E7688A">
        <w:t>Effect of pressure drop</w:t>
      </w:r>
    </w:p>
    <w:p w14:paraId="625586CD" w14:textId="473898A2" w:rsidR="00291B46" w:rsidRDefault="00A0785E" w:rsidP="00A0785E">
      <w:pPr>
        <w:ind w:left="567" w:firstLine="0"/>
      </w:pPr>
      <w:r w:rsidRPr="00A0785E">
        <w:t>Pressure drops in the heat exchangers cause power losses of the Stirling engine. The pressure drops can be obtained by</w:t>
      </w:r>
      <w:r>
        <w:t xml:space="preserve"> </w:t>
      </w:r>
      <w:r>
        <w:fldChar w:fldCharType="begin" w:fldLock="1"/>
      </w:r>
      <w:r w:rsidR="004A6C04">
        <w:instrText>ADDIN CSL_CITATION { "citationItems" : [ { "id" : "ITEM-1", "itemData" : { "author" : [ { "dropping-particle" : "", "family" : "Urieli", "given" : "Israel", "non-dropping-particle" : "", "parse-names" : false, "suffix" : "" }, { "dropping-particle" : "", "family" : "Berchowitz", "given" : "David M", "non-dropping-particle" : "", "parse-names" : false, "suffix" : "" } ], "id" : "ITEM-1", "issued" : { "date-parts" : [ [ "1984" ] ] }, "publisher" : "A. Hilger", "publisher-place" : "Bristol", "title" : "Stirling cycle engine analysis", "type" : "book" }, "uris" : [ "http://www.mendeley.com/documents/?uuid=df18eddf-2513-42f0-9e99-2c970495e3b3" ] } ], "mendeley" : { "formattedCitation" : "[6]", "plainTextFormattedCitation" : "[6]", "previouslyFormattedCitation" : "[13]" }, "properties" : { "noteIndex" : 0 }, "schema" : "https://github.com/citation-style-language/schema/raw/master/csl-citation.json" }</w:instrText>
      </w:r>
      <w:r>
        <w:fldChar w:fldCharType="separate"/>
      </w:r>
      <w:r w:rsidR="004A6C04" w:rsidRPr="004A6C04">
        <w:rPr>
          <w:noProof/>
        </w:rPr>
        <w:t>[6]</w:t>
      </w:r>
      <w:r>
        <w:fldChar w:fldCharType="end"/>
      </w:r>
      <w:r w:rsidRPr="00A0785E">
        <w:t>:</w:t>
      </w:r>
    </w:p>
    <w:p w14:paraId="2CB08DB0" w14:textId="5824E009" w:rsidR="003104CF" w:rsidRDefault="0083063D" w:rsidP="007171DB">
      <w:pPr>
        <w:pStyle w:val="Fomula"/>
      </w:pPr>
      <w:r w:rsidRPr="0083063D">
        <w:rPr>
          <w:noProof/>
        </w:rPr>
        <w:drawing>
          <wp:inline distT="0" distB="0" distL="0" distR="0" wp14:anchorId="4E1A7EC0" wp14:editId="6121A2E5">
            <wp:extent cx="1217505" cy="336948"/>
            <wp:effectExtent l="0" t="0" r="190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81545" cy="382347"/>
                    </a:xfrm>
                    <a:prstGeom prst="rect">
                      <a:avLst/>
                    </a:prstGeom>
                  </pic:spPr>
                </pic:pic>
              </a:graphicData>
            </a:graphic>
          </wp:inline>
        </w:drawing>
      </w:r>
      <w:r w:rsidR="007171DB">
        <w:t xml:space="preserve"> </w:t>
      </w:r>
      <w:r>
        <w:tab/>
      </w:r>
      <w:r w:rsidR="00FD092B">
        <w:tab/>
      </w:r>
      <w:r>
        <w:t xml:space="preserve">            </w:t>
      </w:r>
      <w:r w:rsidR="007171DB">
        <w:t xml:space="preserve">                     </w:t>
      </w:r>
      <w:r w:rsidR="007171DB" w:rsidRPr="00ED5C4F">
        <w:rPr>
          <w:rFonts w:hint="eastAsia"/>
        </w:rPr>
        <w:t>(</w:t>
      </w:r>
      <w:r w:rsidR="00310140">
        <w:t>12</w:t>
      </w:r>
      <w:r w:rsidR="007171DB" w:rsidRPr="00ED5C4F">
        <w:rPr>
          <w:rFonts w:hint="eastAsia"/>
        </w:rPr>
        <w:t>)</w:t>
      </w:r>
    </w:p>
    <w:p w14:paraId="7DAD760B" w14:textId="2AE7A4E8" w:rsidR="003104CF" w:rsidRDefault="003104CF" w:rsidP="00A0785E">
      <w:pPr>
        <w:ind w:left="567" w:firstLine="0"/>
      </w:pPr>
      <w:r w:rsidRPr="003104CF">
        <w:t>w</w:t>
      </w:r>
      <w:r w:rsidR="00CF67AD">
        <w:t xml:space="preserve">here </w:t>
      </w:r>
      <w:r w:rsidR="00CF67AD" w:rsidRPr="00CF67AD">
        <w:rPr>
          <w:i/>
        </w:rPr>
        <w:t>u</w:t>
      </w:r>
      <w:r w:rsidR="00F316EB">
        <w:t xml:space="preserve"> is the working gas speed, </w:t>
      </w:r>
      <w:proofErr w:type="gramStart"/>
      <w:r w:rsidR="00F316EB" w:rsidRPr="00F316EB">
        <w:rPr>
          <w:i/>
        </w:rPr>
        <w:t>V</w:t>
      </w:r>
      <w:proofErr w:type="gramEnd"/>
      <w:r w:rsidR="00A82556">
        <w:t xml:space="preserve"> is volume, </w:t>
      </w:r>
      <w:r w:rsidR="00A82556" w:rsidRPr="00A82556">
        <w:rPr>
          <w:i/>
        </w:rPr>
        <w:t>A</w:t>
      </w:r>
      <w:r w:rsidRPr="003104CF">
        <w:t xml:space="preserve"> is flow cross-section area.</w:t>
      </w:r>
    </w:p>
    <w:p w14:paraId="6C87EA75" w14:textId="0DCD0AA5" w:rsidR="003104CF" w:rsidRDefault="003104CF" w:rsidP="00A0785E">
      <w:pPr>
        <w:ind w:left="567" w:firstLine="0"/>
      </w:pPr>
      <w:r w:rsidRPr="003104CF">
        <w:t>The net power loss of the Stirling engine due to pressure drop of the heat exchangers can be evaluated by:</w:t>
      </w:r>
    </w:p>
    <w:p w14:paraId="0C2B9640" w14:textId="202333E3" w:rsidR="009D3D10" w:rsidRDefault="009D3D10" w:rsidP="009D3D10">
      <w:pPr>
        <w:pStyle w:val="Fomula"/>
      </w:pPr>
      <w:r w:rsidRPr="00FE4DD2">
        <w:rPr>
          <w:noProof/>
        </w:rPr>
        <w:drawing>
          <wp:inline distT="0" distB="0" distL="0" distR="0" wp14:anchorId="4C802F31" wp14:editId="6C9F545F">
            <wp:extent cx="1703018" cy="395487"/>
            <wp:effectExtent l="0" t="0" r="0" b="1143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70510" cy="411160"/>
                    </a:xfrm>
                    <a:prstGeom prst="rect">
                      <a:avLst/>
                    </a:prstGeom>
                  </pic:spPr>
                </pic:pic>
              </a:graphicData>
            </a:graphic>
          </wp:inline>
        </w:drawing>
      </w:r>
      <w:r>
        <w:t xml:space="preserve"> </w:t>
      </w:r>
      <w:r>
        <w:tab/>
      </w:r>
      <w:r>
        <w:tab/>
        <w:t xml:space="preserve">                     </w:t>
      </w:r>
      <w:r w:rsidRPr="00ED5C4F">
        <w:rPr>
          <w:rFonts w:hint="eastAsia"/>
        </w:rPr>
        <w:t>(</w:t>
      </w:r>
      <w:r>
        <w:t>13</w:t>
      </w:r>
      <w:r w:rsidRPr="00ED5C4F">
        <w:rPr>
          <w:rFonts w:hint="eastAsia"/>
        </w:rPr>
        <w:t>)</w:t>
      </w:r>
    </w:p>
    <w:p w14:paraId="4DEC7CF6" w14:textId="445F0574" w:rsidR="00E7688A" w:rsidRDefault="003104CF" w:rsidP="00071114">
      <w:pPr>
        <w:pStyle w:val="af7"/>
        <w:numPr>
          <w:ilvl w:val="0"/>
          <w:numId w:val="10"/>
        </w:numPr>
        <w:ind w:firstLineChars="0"/>
      </w:pPr>
      <w:r w:rsidRPr="003104CF">
        <w:t>Effect of finite speed of piston and mechanical friction</w:t>
      </w:r>
    </w:p>
    <w:p w14:paraId="28A3A4BB" w14:textId="5E1B9D55" w:rsidR="003104CF" w:rsidRDefault="005D0739" w:rsidP="003104CF">
      <w:pPr>
        <w:ind w:left="567" w:firstLine="0"/>
      </w:pPr>
      <w:r w:rsidRPr="005D0739">
        <w:t>Due to the finite speed of piston, the pressure on the piston surface is different from the pressure of expansion and compression spaces. It has been demonstrated that the pressure on the piston surface in the expansion process is less than the mean pressure in the expansion space. Similarly, the pressure on the piston surface in the compression process is greater than the mean pressure in the compression space. This means the output work is less than t</w:t>
      </w:r>
      <w:r w:rsidR="00B43EEB">
        <w:t>he theoretical value. Besides, t</w:t>
      </w:r>
      <w:r w:rsidRPr="005D0739">
        <w:t>he output work also reduces due to mechanical friction. The output work loss due to finite speed of piston and mechanical friction can be obtained as follows</w:t>
      </w:r>
      <w:r>
        <w:t xml:space="preserve"> </w:t>
      </w:r>
      <w:r>
        <w:fldChar w:fldCharType="begin" w:fldLock="1"/>
      </w:r>
      <w:r w:rsidR="004A6C04">
        <w:instrText>ADDIN CSL_CITATION { "citationItems" : [ { "id" : "ITEM-1", "itemData" : { "ISSN" : "0306-2619", "author" : [ { "dropping-particle" : "", "family" : "Babaelahi", "given" : "Mojtaba", "non-dropping-particle" : "", "parse-names" : false, "suffix" : "" }, { "dropping-particle" : "", "family" : "Sayyaadi", "given" : "Hoseyn", "non-dropping-particle" : "", "parse-names" : false, "suffix" : "" } ], "container-title" : "Applied Energy", "id" : "ITEM-1", "issued" : { "date-parts" : [ [ "2015" ] ] }, "page" : "143-159", "title" : "A new thermal model based on polytropic numerical simulation of Stirling engines", "type" : "article-journal", "volume" : "141" }, "uris" : [ "http://www.mendeley.com/documents/?uuid=56f9b539-1802-4abf-95df-4131d82bc3ce" ] } ], "mendeley" : { "formattedCitation" : "[12]", "plainTextFormattedCitation" : "[12]", "previouslyFormattedCitation" : "[19]" }, "properties" : { "noteIndex" : 0 }, "schema" : "https://github.com/citation-style-language/schema/raw/master/csl-citation.json" }</w:instrText>
      </w:r>
      <w:r>
        <w:fldChar w:fldCharType="separate"/>
      </w:r>
      <w:r w:rsidR="004A6C04" w:rsidRPr="004A6C04">
        <w:rPr>
          <w:noProof/>
        </w:rPr>
        <w:t>[12]</w:t>
      </w:r>
      <w:r>
        <w:fldChar w:fldCharType="end"/>
      </w:r>
      <w:r w:rsidRPr="005D0739">
        <w:t>:</w:t>
      </w:r>
    </w:p>
    <w:p w14:paraId="11B5CC58" w14:textId="77777777" w:rsidR="009D3D10" w:rsidRDefault="009D3D10" w:rsidP="009D3D10">
      <w:pPr>
        <w:pStyle w:val="Fomula"/>
      </w:pPr>
      <w:r w:rsidRPr="00FA5B7E">
        <w:rPr>
          <w:noProof/>
        </w:rPr>
        <w:drawing>
          <wp:inline distT="0" distB="0" distL="0" distR="0" wp14:anchorId="066CF961" wp14:editId="1DA7B490">
            <wp:extent cx="1862408" cy="332718"/>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67769" cy="423000"/>
                    </a:xfrm>
                    <a:prstGeom prst="rect">
                      <a:avLst/>
                    </a:prstGeom>
                  </pic:spPr>
                </pic:pic>
              </a:graphicData>
            </a:graphic>
          </wp:inline>
        </w:drawing>
      </w:r>
      <w:r>
        <w:t xml:space="preserve">             </w:t>
      </w:r>
      <w:r>
        <w:tab/>
        <w:t xml:space="preserve">                        </w:t>
      </w:r>
      <w:r w:rsidRPr="00ED5C4F">
        <w:rPr>
          <w:rFonts w:hint="eastAsia"/>
        </w:rPr>
        <w:t>(</w:t>
      </w:r>
      <w:r>
        <w:t>14</w:t>
      </w:r>
      <w:r w:rsidRPr="00ED5C4F">
        <w:rPr>
          <w:rFonts w:hint="eastAsia"/>
        </w:rPr>
        <w:t>)</w:t>
      </w:r>
    </w:p>
    <w:p w14:paraId="2CB54CF7" w14:textId="6038F485" w:rsidR="005E5B06" w:rsidRDefault="00E45BDB" w:rsidP="003104CF">
      <w:pPr>
        <w:ind w:left="567" w:firstLine="0"/>
      </w:pPr>
      <w:r w:rsidRPr="00E45BDB">
        <w:lastRenderedPageBreak/>
        <w:t>where the sign (+) is used in the compression space, and the sign (-) i</w:t>
      </w:r>
      <w:r w:rsidR="00061522">
        <w:t xml:space="preserve">s used in the expansion space. </w:t>
      </w:r>
      <w:r w:rsidR="00061522" w:rsidRPr="00061522">
        <w:rPr>
          <w:i/>
        </w:rPr>
        <w:t>p</w:t>
      </w:r>
      <w:r w:rsidRPr="00E45BDB">
        <w:t xml:space="preserve"> is the mean pressure in the co</w:t>
      </w:r>
      <w:r w:rsidR="00B7721A">
        <w:t xml:space="preserve">mpression/expansion space, </w:t>
      </w:r>
      <w:r w:rsidR="00B7721A" w:rsidRPr="00B7721A">
        <w:rPr>
          <w:i/>
        </w:rPr>
        <w:t>u</w:t>
      </w:r>
      <w:r w:rsidR="00B7721A" w:rsidRPr="00B7721A">
        <w:rPr>
          <w:i/>
          <w:vertAlign w:val="subscript"/>
        </w:rPr>
        <w:t>p</w:t>
      </w:r>
      <w:r w:rsidR="005420B3">
        <w:t xml:space="preserve"> is velocity of the piston, </w:t>
      </w:r>
      <w:r w:rsidR="005420B3" w:rsidRPr="005420B3">
        <w:rPr>
          <w:i/>
        </w:rPr>
        <w:t>c</w:t>
      </w:r>
      <w:r w:rsidRPr="00E45BDB">
        <w:t xml:space="preserve"> is the averag</w:t>
      </w:r>
      <w:r w:rsidR="00193614">
        <w:t xml:space="preserve">e speed of molecules and </w:t>
      </w:r>
      <w:proofErr w:type="spellStart"/>
      <w:r w:rsidR="00193614">
        <w:t>Δ</w:t>
      </w:r>
      <w:r w:rsidR="00193614" w:rsidRPr="00193614">
        <w:rPr>
          <w:i/>
        </w:rPr>
        <w:t>p</w:t>
      </w:r>
      <w:r w:rsidR="00193614" w:rsidRPr="00193614">
        <w:rPr>
          <w:i/>
          <w:vertAlign w:val="subscript"/>
        </w:rPr>
        <w:t>f</w:t>
      </w:r>
      <w:proofErr w:type="spellEnd"/>
      <w:r w:rsidRPr="00E45BDB">
        <w:t xml:space="preserve"> is the pressure loss due to mechanical friction. </w:t>
      </w:r>
      <w:proofErr w:type="spellStart"/>
      <w:r w:rsidR="00552D40">
        <w:t>Δ</w:t>
      </w:r>
      <w:r w:rsidR="00552D40" w:rsidRPr="00193614">
        <w:rPr>
          <w:i/>
        </w:rPr>
        <w:t>p</w:t>
      </w:r>
      <w:r w:rsidR="00552D40" w:rsidRPr="00193614">
        <w:rPr>
          <w:i/>
          <w:vertAlign w:val="subscript"/>
        </w:rPr>
        <w:t>f</w:t>
      </w:r>
      <w:proofErr w:type="spellEnd"/>
      <w:r w:rsidR="00552D40">
        <w:t xml:space="preserve">, </w:t>
      </w:r>
      <w:r w:rsidR="00552D40" w:rsidRPr="00552D40">
        <w:rPr>
          <w:i/>
        </w:rPr>
        <w:t>a</w:t>
      </w:r>
      <w:r w:rsidR="00552D40">
        <w:t xml:space="preserve"> and </w:t>
      </w:r>
      <w:r w:rsidR="00552D40" w:rsidRPr="00552D40">
        <w:rPr>
          <w:i/>
        </w:rPr>
        <w:t>c</w:t>
      </w:r>
      <w:r w:rsidRPr="00E45BDB">
        <w:t xml:space="preserve"> can be obtained by</w:t>
      </w:r>
      <w:r>
        <w:t xml:space="preserve"> </w:t>
      </w:r>
      <w:r>
        <w:fldChar w:fldCharType="begin" w:fldLock="1"/>
      </w:r>
      <w:r w:rsidR="004A6C04">
        <w:instrText>ADDIN CSL_CITATION { "citationItems" : [ { "id" : "ITEM-1", "itemData" : { "author" : [ { "dropping-particle" : "", "family" : "Heywood", "given" : "", "non-dropping-particle" : "", "parse-names" : false, "suffix" : "" }, { "dropping-particle" : "", "family" : "JohnB", "given" : "", "non-dropping-particle" : "", "parse-names" : false, "suffix" : "" } ], "id" : "ITEM-1", "issued" : { "date-parts" : [ [ "1988" ] ] }, "number-of-pages" : "723", "publisher" : "McGraw-Hill", "title" : "Internal combustion engine fundamentals", "type" : "book" }, "uris" : [ "http://www.mendeley.com/documents/?uuid=18091f3c-58cb-4bdb-8ed7-926ff943bee4" ] } ], "mendeley" : { "formattedCitation" : "[26]", "plainTextFormattedCitation" : "[26]", "previouslyFormattedCitation" : "[33]" }, "properties" : { "noteIndex" : 0 }, "schema" : "https://github.com/citation-style-language/schema/raw/master/csl-citation.json" }</w:instrText>
      </w:r>
      <w:r>
        <w:fldChar w:fldCharType="separate"/>
      </w:r>
      <w:r w:rsidR="004A6C04" w:rsidRPr="004A6C04">
        <w:rPr>
          <w:noProof/>
        </w:rPr>
        <w:t>[26]</w:t>
      </w:r>
      <w:r>
        <w:fldChar w:fldCharType="end"/>
      </w:r>
      <w:r w:rsidRPr="00E45BDB">
        <w:t>:</w:t>
      </w:r>
    </w:p>
    <w:p w14:paraId="3C91995B" w14:textId="37C34FD8" w:rsidR="009D3D10" w:rsidRDefault="009D3D10" w:rsidP="009D3D10">
      <w:pPr>
        <w:pStyle w:val="Fomula"/>
      </w:pPr>
      <w:r w:rsidRPr="001E3FEA">
        <w:rPr>
          <w:noProof/>
        </w:rPr>
        <w:drawing>
          <wp:inline distT="0" distB="0" distL="0" distR="0" wp14:anchorId="763F7723" wp14:editId="3D8323AE">
            <wp:extent cx="1323416" cy="141522"/>
            <wp:effectExtent l="0" t="0" r="0" b="1143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17897" cy="183707"/>
                    </a:xfrm>
                    <a:prstGeom prst="rect">
                      <a:avLst/>
                    </a:prstGeom>
                  </pic:spPr>
                </pic:pic>
              </a:graphicData>
            </a:graphic>
          </wp:inline>
        </w:drawing>
      </w:r>
      <w:r>
        <w:t xml:space="preserve"> </w:t>
      </w:r>
      <w:r>
        <w:tab/>
        <w:t xml:space="preserve">     </w:t>
      </w:r>
      <w:r w:rsidR="00CB5F62">
        <w:tab/>
      </w:r>
      <w:r>
        <w:t xml:space="preserve">                                </w:t>
      </w:r>
      <w:r w:rsidRPr="00ED5C4F">
        <w:rPr>
          <w:rFonts w:hint="eastAsia"/>
        </w:rPr>
        <w:t>(</w:t>
      </w:r>
      <w:r>
        <w:t>15</w:t>
      </w:r>
      <w:r w:rsidRPr="00ED5C4F">
        <w:rPr>
          <w:rFonts w:hint="eastAsia"/>
        </w:rPr>
        <w:t>)</w:t>
      </w:r>
    </w:p>
    <w:p w14:paraId="4A157C46" w14:textId="3ACB6017" w:rsidR="00E45BDB" w:rsidRDefault="00CB5F62" w:rsidP="0083063D">
      <w:pPr>
        <w:pStyle w:val="Fomula"/>
      </w:pPr>
      <w:r w:rsidRPr="00CB5F62">
        <w:rPr>
          <w:noProof/>
        </w:rPr>
        <w:drawing>
          <wp:inline distT="0" distB="0" distL="0" distR="0" wp14:anchorId="77AE4859" wp14:editId="3ED554BD">
            <wp:extent cx="498149" cy="133831"/>
            <wp:effectExtent l="0" t="0" r="1016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7456" cy="144391"/>
                    </a:xfrm>
                    <a:prstGeom prst="rect">
                      <a:avLst/>
                    </a:prstGeom>
                  </pic:spPr>
                </pic:pic>
              </a:graphicData>
            </a:graphic>
          </wp:inline>
        </w:drawing>
      </w:r>
      <w:r w:rsidR="0083063D">
        <w:t xml:space="preserve"> </w:t>
      </w:r>
      <w:r>
        <w:tab/>
      </w:r>
      <w:r>
        <w:tab/>
      </w:r>
      <w:r>
        <w:tab/>
      </w:r>
      <w:r w:rsidR="0083063D">
        <w:t xml:space="preserve">                     </w:t>
      </w:r>
      <w:r w:rsidR="0083063D" w:rsidRPr="00ED5C4F">
        <w:rPr>
          <w:rFonts w:hint="eastAsia"/>
        </w:rPr>
        <w:t>(</w:t>
      </w:r>
      <w:r w:rsidR="0083063D">
        <w:t>16</w:t>
      </w:r>
      <w:r w:rsidR="0083063D" w:rsidRPr="00ED5C4F">
        <w:rPr>
          <w:rFonts w:hint="eastAsia"/>
        </w:rPr>
        <w:t>)</w:t>
      </w:r>
    </w:p>
    <w:p w14:paraId="43F50A01" w14:textId="6ADE1D86" w:rsidR="009D3D10" w:rsidRDefault="0043625D" w:rsidP="009D3D10">
      <w:pPr>
        <w:pStyle w:val="Fomula"/>
      </w:pPr>
      <w:r w:rsidRPr="0043625D">
        <w:rPr>
          <w:noProof/>
        </w:rPr>
        <w:drawing>
          <wp:inline distT="0" distB="0" distL="0" distR="0" wp14:anchorId="5246B0EC" wp14:editId="263B2242">
            <wp:extent cx="576000" cy="129951"/>
            <wp:effectExtent l="0" t="0" r="825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0" cy="129951"/>
                    </a:xfrm>
                    <a:prstGeom prst="rect">
                      <a:avLst/>
                    </a:prstGeom>
                  </pic:spPr>
                </pic:pic>
              </a:graphicData>
            </a:graphic>
          </wp:inline>
        </w:drawing>
      </w:r>
      <w:r w:rsidR="009D3D10">
        <w:t xml:space="preserve"> </w:t>
      </w:r>
      <w:r>
        <w:tab/>
      </w:r>
      <w:r w:rsidR="00195B28">
        <w:t xml:space="preserve">               </w:t>
      </w:r>
      <w:r>
        <w:tab/>
      </w:r>
      <w:r>
        <w:tab/>
      </w:r>
      <w:r w:rsidR="009D3D10">
        <w:t xml:space="preserve">                   </w:t>
      </w:r>
      <w:r w:rsidR="00195B28">
        <w:t xml:space="preserve"> </w:t>
      </w:r>
      <w:r w:rsidR="009D3D10">
        <w:t xml:space="preserve">  </w:t>
      </w:r>
      <w:r w:rsidR="009D3D10" w:rsidRPr="00ED5C4F">
        <w:rPr>
          <w:rFonts w:hint="eastAsia"/>
        </w:rPr>
        <w:t>(</w:t>
      </w:r>
      <w:r w:rsidR="009D3D10">
        <w:t>17</w:t>
      </w:r>
      <w:r w:rsidR="009D3D10" w:rsidRPr="00ED5C4F">
        <w:rPr>
          <w:rFonts w:hint="eastAsia"/>
        </w:rPr>
        <w:t>)</w:t>
      </w:r>
    </w:p>
    <w:p w14:paraId="51653F6A" w14:textId="16138E5B" w:rsidR="003104CF" w:rsidRDefault="00E45BDB" w:rsidP="00071114">
      <w:pPr>
        <w:pStyle w:val="af7"/>
        <w:numPr>
          <w:ilvl w:val="0"/>
          <w:numId w:val="10"/>
        </w:numPr>
        <w:ind w:firstLineChars="0"/>
      </w:pPr>
      <w:r w:rsidRPr="00E45BDB">
        <w:t>Energy losses due to internal conduction</w:t>
      </w:r>
    </w:p>
    <w:p w14:paraId="603853C1" w14:textId="0071C4E3" w:rsidR="00E45BDB" w:rsidRDefault="00E45BDB" w:rsidP="00E45BDB">
      <w:pPr>
        <w:ind w:left="567" w:firstLine="0"/>
      </w:pPr>
      <w:r w:rsidRPr="00E45BDB">
        <w:t>The temperature differs from the heater and cooler, heat losses from heater to cooler exists due to internal conduction through the walls of regenerator.</w:t>
      </w:r>
      <w:r>
        <w:t xml:space="preserve"> </w:t>
      </w:r>
      <w:r>
        <w:fldChar w:fldCharType="begin" w:fldLock="1"/>
      </w:r>
      <w:r w:rsidR="004A6C04">
        <w:instrText>ADDIN CSL_CITATION { "citationItems" : [ { "id" : "ITEM-1", "itemData" : { "author" : [ { "dropping-particle" : "", "family" : "Strauss", "given" : "Johannes M", "non-dropping-particle" : "", "parse-names" : false, "suffix" : "" }, { "dropping-particle" : "", "family" : "Dobson", "given" : "Robert T", "non-dropping-particle" : "", "parse-names" : false, "suffix" : "" } ], "container-title" : "Journal of Energy in Southern Africa", "id" : "ITEM-1", "issue" : "2", "issued" : { "date-parts" : [ [ "2010" ] ] }, "page" : "17-29", "title" : "Evaluation of a second order simulation for Sterling engine design and optimisation", "type" : "article-journal", "volume" : "21" }, "uris" : [ "http://www.mendeley.com/documents/?uuid=11b6b05b-14f2-4d55-bf3e-0e6ee10a3106" ] } ], "mendeley" : { "formattedCitation" : "[9]", "plainTextFormattedCitation" : "[9]", "previouslyFormattedCitation" : "[16]" }, "properties" : { "noteIndex" : 0 }, "schema" : "https://github.com/citation-style-language/schema/raw/master/csl-citation.json" }</w:instrText>
      </w:r>
      <w:r>
        <w:fldChar w:fldCharType="separate"/>
      </w:r>
      <w:r w:rsidR="004A6C04" w:rsidRPr="004A6C04">
        <w:rPr>
          <w:noProof/>
        </w:rPr>
        <w:t>[9]</w:t>
      </w:r>
      <w:r>
        <w:fldChar w:fldCharType="end"/>
      </w:r>
      <w:r w:rsidRPr="00E45BDB">
        <w:t xml:space="preserve"> The internal conduction loss in a cycle can be obtained by follows:</w:t>
      </w:r>
    </w:p>
    <w:p w14:paraId="37C49FBE" w14:textId="61CC5DE7" w:rsidR="00E45BDB" w:rsidRDefault="00C77871" w:rsidP="0083063D">
      <w:pPr>
        <w:pStyle w:val="Fomula"/>
      </w:pPr>
      <w:r w:rsidRPr="00C77871">
        <w:rPr>
          <w:noProof/>
        </w:rPr>
        <w:drawing>
          <wp:inline distT="0" distB="0" distL="0" distR="0" wp14:anchorId="46B9C54D" wp14:editId="2596DF13">
            <wp:extent cx="1381887" cy="292253"/>
            <wp:effectExtent l="0" t="0" r="0" b="1270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58835" cy="308527"/>
                    </a:xfrm>
                    <a:prstGeom prst="rect">
                      <a:avLst/>
                    </a:prstGeom>
                  </pic:spPr>
                </pic:pic>
              </a:graphicData>
            </a:graphic>
          </wp:inline>
        </w:drawing>
      </w:r>
      <w:r w:rsidR="0083063D">
        <w:t xml:space="preserve">            </w:t>
      </w:r>
      <w:r>
        <w:tab/>
      </w:r>
      <w:r>
        <w:tab/>
      </w:r>
      <w:r w:rsidR="0083063D">
        <w:t xml:space="preserve">          </w:t>
      </w:r>
      <w:r w:rsidR="0083063D" w:rsidRPr="00ED5C4F">
        <w:rPr>
          <w:rFonts w:hint="eastAsia"/>
        </w:rPr>
        <w:t>(</w:t>
      </w:r>
      <w:r w:rsidR="00183F94">
        <w:t>18</w:t>
      </w:r>
      <w:r w:rsidR="0083063D" w:rsidRPr="00ED5C4F">
        <w:rPr>
          <w:rFonts w:hint="eastAsia"/>
        </w:rPr>
        <w:t>)</w:t>
      </w:r>
    </w:p>
    <w:p w14:paraId="21C11A8E" w14:textId="0F18AA81" w:rsidR="00E45BDB" w:rsidRDefault="00090ED7" w:rsidP="00E45BDB">
      <w:pPr>
        <w:ind w:left="567" w:firstLine="0"/>
      </w:pPr>
      <w:r>
        <w:t xml:space="preserve">where, </w:t>
      </w:r>
      <w:proofErr w:type="spellStart"/>
      <w:r w:rsidRPr="00090ED7">
        <w:rPr>
          <w:i/>
        </w:rPr>
        <w:t>k</w:t>
      </w:r>
      <w:r w:rsidRPr="00090ED7">
        <w:rPr>
          <w:i/>
          <w:vertAlign w:val="subscript"/>
        </w:rPr>
        <w:t>r</w:t>
      </w:r>
      <w:proofErr w:type="spellEnd"/>
      <w:r>
        <w:t xml:space="preserve">, </w:t>
      </w:r>
      <w:proofErr w:type="spellStart"/>
      <w:r w:rsidRPr="00090ED7">
        <w:rPr>
          <w:i/>
        </w:rPr>
        <w:t>A</w:t>
      </w:r>
      <w:r w:rsidRPr="00090ED7">
        <w:rPr>
          <w:i/>
          <w:vertAlign w:val="subscript"/>
        </w:rPr>
        <w:t>r</w:t>
      </w:r>
      <w:proofErr w:type="spellEnd"/>
      <w:r>
        <w:t xml:space="preserve"> and </w:t>
      </w:r>
      <w:proofErr w:type="spellStart"/>
      <w:r w:rsidRPr="00090ED7">
        <w:rPr>
          <w:i/>
        </w:rPr>
        <w:t>L</w:t>
      </w:r>
      <w:r w:rsidRPr="00090ED7">
        <w:rPr>
          <w:i/>
          <w:vertAlign w:val="subscript"/>
        </w:rPr>
        <w:t>r</w:t>
      </w:r>
      <w:proofErr w:type="spellEnd"/>
      <w:r w:rsidR="00E45BDB" w:rsidRPr="00E45BDB">
        <w:t xml:space="preserve"> denote the regenerator matrix conductivity, regenerator length, and regenerator conductive area respectively.</w:t>
      </w:r>
    </w:p>
    <w:p w14:paraId="4F387F94" w14:textId="412FF8B1" w:rsidR="00E45BDB" w:rsidRDefault="00E97445" w:rsidP="00071114">
      <w:pPr>
        <w:pStyle w:val="af7"/>
        <w:numPr>
          <w:ilvl w:val="0"/>
          <w:numId w:val="10"/>
        </w:numPr>
        <w:ind w:firstLineChars="0"/>
      </w:pPr>
      <w:r w:rsidRPr="00E97445">
        <w:t>Energy losses due to shuttle conduction</w:t>
      </w:r>
    </w:p>
    <w:p w14:paraId="5F4A33FA" w14:textId="6E9A9137" w:rsidR="00E97445" w:rsidRDefault="00E97445" w:rsidP="00E97445">
      <w:pPr>
        <w:pStyle w:val="af7"/>
        <w:ind w:left="567" w:firstLineChars="0" w:firstLine="0"/>
      </w:pPr>
      <w:r w:rsidRPr="00E97445">
        <w:t>The displacer shuttles between the expansion and compression space. It absorbs heat during the hot end of its stroke and releases it during the cold end of its stroke. This heat loss can be estimated as</w:t>
      </w:r>
      <w:r>
        <w:t xml:space="preserve"> </w:t>
      </w:r>
      <w:r>
        <w:fldChar w:fldCharType="begin" w:fldLock="1"/>
      </w:r>
      <w:r w:rsidR="004A6C04">
        <w:instrText>ADDIN CSL_CITATION { "citationItems" : [ { "id" : "ITEM-1", "itemData" : { "ISSN" : "0360-5442", "abstract" : "To increase the performance of Stirling engines and analyze their operations, a second-order Stirling model, which includes thermal losses, has been developed and used to optimize the performance and design parameters of the engine. This model has been tested using the experimental data obtained from the General Motor GPU-3 Stirling engine prototype. The model has also been used to investigate the effect of the geometrical and physical parameters on Stirling engine performance and to determine the optimal parameters for acceptable operational gas pressure. When the optimal design parameters are introduced in the model, the engine efficiency increases from 39% to 51%; the engine power is enhanced by approximately 20%, whereas the engine average pressure increases slightly. ", "author" : [ { "dropping-particle" : "", "family" : "Timoumi", "given" : "Youssef", "non-dropping-particle" : "", "parse-names" : false, "suffix" : "" }, { "dropping-particle" : "", "family" : "Tlili", "given" : "Iskander", "non-dropping-particle" : "", "parse-names" : false, "suffix" : "" }, { "dropping-particle" : "Ben", "family" : "Nasrallah", "given" : "Sassi", "non-dropping-particle" : "", "parse-names" : false, "suffix" : "" } ], "container-title" : "Energy", "id" : "ITEM-1", "issue" : "7", "issued" : { "date-parts" : [ [ "2008" ] ] }, "page" : "1100-1114", "title" : "Design and performance optimization of GPU-3 Stirling engines", "type" : "article-journal", "volume" : "33" }, "uris" : [ "http://www.mendeley.com/documents/?uuid=489309fd-bbec-45da-8859-ab1b9ee0f098" ] } ], "mendeley" : { "formattedCitation" : "[27]", "plainTextFormattedCitation" : "[27]", "previouslyFormattedCitation" : "[34]" }, "properties" : { "noteIndex" : 0 }, "schema" : "https://github.com/citation-style-language/schema/raw/master/csl-citation.json" }</w:instrText>
      </w:r>
      <w:r>
        <w:fldChar w:fldCharType="separate"/>
      </w:r>
      <w:r w:rsidR="004A6C04" w:rsidRPr="004A6C04">
        <w:rPr>
          <w:noProof/>
        </w:rPr>
        <w:t>[27]</w:t>
      </w:r>
      <w:r>
        <w:fldChar w:fldCharType="end"/>
      </w:r>
      <w:r w:rsidRPr="00E97445">
        <w:t>:</w:t>
      </w:r>
    </w:p>
    <w:p w14:paraId="7159724E" w14:textId="37BC7CE3" w:rsidR="00E97445" w:rsidRDefault="002D73CB" w:rsidP="0083063D">
      <w:pPr>
        <w:pStyle w:val="Fomula"/>
      </w:pPr>
      <w:r w:rsidRPr="002D73CB">
        <w:rPr>
          <w:noProof/>
        </w:rPr>
        <w:drawing>
          <wp:inline distT="0" distB="0" distL="0" distR="0" wp14:anchorId="4DB077E0" wp14:editId="1F762B11">
            <wp:extent cx="1409403" cy="271038"/>
            <wp:effectExtent l="0" t="0" r="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71766" cy="321492"/>
                    </a:xfrm>
                    <a:prstGeom prst="rect">
                      <a:avLst/>
                    </a:prstGeom>
                  </pic:spPr>
                </pic:pic>
              </a:graphicData>
            </a:graphic>
          </wp:inline>
        </w:drawing>
      </w:r>
      <w:r w:rsidR="0083063D">
        <w:t xml:space="preserve">       </w:t>
      </w:r>
      <w:r w:rsidR="006811F9">
        <w:t xml:space="preserve">  </w:t>
      </w:r>
      <w:r w:rsidR="00C768A4">
        <w:tab/>
      </w:r>
      <w:r w:rsidR="00C768A4">
        <w:tab/>
      </w:r>
      <w:r w:rsidR="0083063D">
        <w:t xml:space="preserve">          </w:t>
      </w:r>
      <w:r w:rsidR="0083063D" w:rsidRPr="00ED5C4F">
        <w:rPr>
          <w:rFonts w:hint="eastAsia"/>
        </w:rPr>
        <w:t>(</w:t>
      </w:r>
      <w:r w:rsidR="00B74970">
        <w:t>19</w:t>
      </w:r>
      <w:r w:rsidR="0083063D" w:rsidRPr="00ED5C4F">
        <w:rPr>
          <w:rFonts w:hint="eastAsia"/>
        </w:rPr>
        <w:t>)</w:t>
      </w:r>
    </w:p>
    <w:p w14:paraId="769C2A8C" w14:textId="2DCD7E83" w:rsidR="00E97445" w:rsidRDefault="008A691A" w:rsidP="00E97445">
      <w:pPr>
        <w:pStyle w:val="af7"/>
        <w:ind w:left="567" w:firstLineChars="0" w:firstLine="0"/>
      </w:pPr>
      <w:r>
        <w:t xml:space="preserve">where, </w:t>
      </w:r>
      <w:r w:rsidR="00E97445" w:rsidRPr="008A691A">
        <w:rPr>
          <w:i/>
        </w:rPr>
        <w:t>Z</w:t>
      </w:r>
      <w:r>
        <w:t xml:space="preserve">, </w:t>
      </w:r>
      <w:proofErr w:type="spellStart"/>
      <w:r w:rsidRPr="008A691A">
        <w:rPr>
          <w:i/>
        </w:rPr>
        <w:t>k</w:t>
      </w:r>
      <w:r w:rsidRPr="008A691A">
        <w:rPr>
          <w:i/>
          <w:vertAlign w:val="subscript"/>
        </w:rPr>
        <w:t>p</w:t>
      </w:r>
      <w:proofErr w:type="spellEnd"/>
      <w:r>
        <w:t xml:space="preserve">, </w:t>
      </w:r>
      <w:proofErr w:type="spellStart"/>
      <w:r w:rsidRPr="008A691A">
        <w:rPr>
          <w:i/>
        </w:rPr>
        <w:t>D</w:t>
      </w:r>
      <w:r w:rsidRPr="008A691A">
        <w:rPr>
          <w:i/>
          <w:vertAlign w:val="subscript"/>
        </w:rPr>
        <w:t>p</w:t>
      </w:r>
      <w:proofErr w:type="spellEnd"/>
      <w:r>
        <w:t xml:space="preserve">, </w:t>
      </w:r>
      <w:r w:rsidRPr="008A691A">
        <w:rPr>
          <w:i/>
        </w:rPr>
        <w:t>J</w:t>
      </w:r>
      <w:r>
        <w:t xml:space="preserve"> and </w:t>
      </w:r>
      <w:proofErr w:type="spellStart"/>
      <w:r w:rsidR="00E97445" w:rsidRPr="008A691A">
        <w:rPr>
          <w:i/>
        </w:rPr>
        <w:t>L</w:t>
      </w:r>
      <w:r w:rsidRPr="008A691A">
        <w:rPr>
          <w:i/>
          <w:vertAlign w:val="subscript"/>
        </w:rPr>
        <w:t>d</w:t>
      </w:r>
      <w:proofErr w:type="spellEnd"/>
      <w:r w:rsidR="00E97445" w:rsidRPr="00E97445">
        <w:t xml:space="preserve"> denote the displacer stroke, piston thermal conductivity, displacer diameter, gap between the displacer and the cylinder, and length of the displacer respectively.</w:t>
      </w:r>
    </w:p>
    <w:p w14:paraId="2A7DD2C4" w14:textId="77777777" w:rsidR="00E97445" w:rsidRPr="00071114" w:rsidRDefault="00E97445" w:rsidP="00E97445">
      <w:pPr>
        <w:pStyle w:val="af7"/>
        <w:ind w:left="567" w:firstLineChars="0" w:firstLine="0"/>
      </w:pPr>
    </w:p>
    <w:p w14:paraId="51143060" w14:textId="4898F081" w:rsidR="00CB0C34" w:rsidRDefault="00E97445" w:rsidP="00E97445">
      <w:r w:rsidRPr="00E97445">
        <w:t>So, in a Stirling engine, the total absorbed heat in a cycle</w:t>
      </w:r>
    </w:p>
    <w:p w14:paraId="64312F80" w14:textId="2C8D51AC" w:rsidR="00E97445" w:rsidRDefault="00490584" w:rsidP="0083063D">
      <w:pPr>
        <w:pStyle w:val="Fomula"/>
      </w:pPr>
      <w:r w:rsidRPr="00490584">
        <w:rPr>
          <w:noProof/>
        </w:rPr>
        <w:drawing>
          <wp:inline distT="0" distB="0" distL="0" distR="0" wp14:anchorId="19F2A58D" wp14:editId="5D0AB879">
            <wp:extent cx="1230088" cy="122637"/>
            <wp:effectExtent l="0" t="0" r="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57575" cy="165256"/>
                    </a:xfrm>
                    <a:prstGeom prst="rect">
                      <a:avLst/>
                    </a:prstGeom>
                  </pic:spPr>
                </pic:pic>
              </a:graphicData>
            </a:graphic>
          </wp:inline>
        </w:drawing>
      </w:r>
      <w:r w:rsidR="0083063D">
        <w:t xml:space="preserve"> </w:t>
      </w:r>
      <w:r>
        <w:tab/>
      </w:r>
      <w:r>
        <w:tab/>
      </w:r>
      <w:r w:rsidR="006811F9">
        <w:tab/>
      </w:r>
      <w:r w:rsidR="0083063D">
        <w:t xml:space="preserve">              </w:t>
      </w:r>
      <w:r w:rsidR="0083063D" w:rsidRPr="00ED5C4F">
        <w:rPr>
          <w:rFonts w:hint="eastAsia"/>
        </w:rPr>
        <w:t>(</w:t>
      </w:r>
      <w:r w:rsidR="00B74970">
        <w:t>20</w:t>
      </w:r>
      <w:r w:rsidR="0083063D" w:rsidRPr="00ED5C4F">
        <w:rPr>
          <w:rFonts w:hint="eastAsia"/>
        </w:rPr>
        <w:t>)</w:t>
      </w:r>
    </w:p>
    <w:p w14:paraId="0889129B" w14:textId="5058E43A" w:rsidR="00E97445" w:rsidRDefault="00E97445" w:rsidP="00E97445">
      <w:r w:rsidRPr="00E97445">
        <w:t>the output work</w:t>
      </w:r>
    </w:p>
    <w:p w14:paraId="2C113052" w14:textId="4E663BA7" w:rsidR="00E97445" w:rsidRDefault="002360F0" w:rsidP="0083063D">
      <w:pPr>
        <w:pStyle w:val="Fomula"/>
      </w:pPr>
      <w:r w:rsidRPr="002360F0">
        <w:rPr>
          <w:noProof/>
        </w:rPr>
        <w:drawing>
          <wp:inline distT="0" distB="0" distL="0" distR="0" wp14:anchorId="613D0B88" wp14:editId="1281A1B9">
            <wp:extent cx="1297200" cy="128294"/>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16532" cy="159876"/>
                    </a:xfrm>
                    <a:prstGeom prst="rect">
                      <a:avLst/>
                    </a:prstGeom>
                  </pic:spPr>
                </pic:pic>
              </a:graphicData>
            </a:graphic>
          </wp:inline>
        </w:drawing>
      </w:r>
      <w:r w:rsidR="0083063D">
        <w:t xml:space="preserve"> </w:t>
      </w:r>
      <w:r>
        <w:tab/>
      </w:r>
      <w:r>
        <w:tab/>
      </w:r>
      <w:r>
        <w:tab/>
      </w:r>
      <w:r w:rsidR="0083063D">
        <w:t xml:space="preserve">               </w:t>
      </w:r>
      <w:r w:rsidR="0083063D" w:rsidRPr="00ED5C4F">
        <w:rPr>
          <w:rFonts w:hint="eastAsia"/>
        </w:rPr>
        <w:t>(</w:t>
      </w:r>
      <w:r w:rsidR="00AD2CB2">
        <w:t>21</w:t>
      </w:r>
      <w:r w:rsidR="0083063D" w:rsidRPr="00ED5C4F">
        <w:rPr>
          <w:rFonts w:hint="eastAsia"/>
        </w:rPr>
        <w:t>)</w:t>
      </w:r>
    </w:p>
    <w:p w14:paraId="6E0A8BFC" w14:textId="754613F1" w:rsidR="00E97445" w:rsidRDefault="00E97445" w:rsidP="00E97445">
      <w:r w:rsidRPr="00E97445">
        <w:t>Power of the Stirling engine</w:t>
      </w:r>
    </w:p>
    <w:p w14:paraId="21396F17" w14:textId="6ACDE239" w:rsidR="00E97445" w:rsidRDefault="00DE4644" w:rsidP="0083063D">
      <w:pPr>
        <w:pStyle w:val="Fomula"/>
      </w:pPr>
      <w:r w:rsidRPr="00DE4644">
        <w:rPr>
          <w:noProof/>
        </w:rPr>
        <w:drawing>
          <wp:inline distT="0" distB="0" distL="0" distR="0" wp14:anchorId="55641A06" wp14:editId="4C45C3CE">
            <wp:extent cx="591738" cy="116840"/>
            <wp:effectExtent l="0" t="0" r="0" b="1016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3761" cy="123163"/>
                    </a:xfrm>
                    <a:prstGeom prst="rect">
                      <a:avLst/>
                    </a:prstGeom>
                  </pic:spPr>
                </pic:pic>
              </a:graphicData>
            </a:graphic>
          </wp:inline>
        </w:drawing>
      </w:r>
      <w:r w:rsidR="0083063D">
        <w:t xml:space="preserve">    </w:t>
      </w:r>
      <w:r>
        <w:tab/>
      </w:r>
      <w:r>
        <w:tab/>
      </w:r>
      <w:r>
        <w:tab/>
      </w:r>
      <w:r w:rsidR="0083063D">
        <w:t xml:space="preserve">       </w:t>
      </w:r>
      <w:r w:rsidR="0083063D" w:rsidRPr="00ED5C4F">
        <w:rPr>
          <w:rFonts w:hint="eastAsia"/>
        </w:rPr>
        <w:t>(</w:t>
      </w:r>
      <w:r w:rsidR="00AD2CB2">
        <w:t>22</w:t>
      </w:r>
      <w:r w:rsidR="0083063D" w:rsidRPr="00ED5C4F">
        <w:rPr>
          <w:rFonts w:hint="eastAsia"/>
        </w:rPr>
        <w:t>)</w:t>
      </w:r>
    </w:p>
    <w:p w14:paraId="76815132" w14:textId="78409817" w:rsidR="00E97445" w:rsidRDefault="00E97445" w:rsidP="00E97445">
      <w:r w:rsidRPr="00E97445">
        <w:t>Efficiency of the Stirling engine</w:t>
      </w:r>
    </w:p>
    <w:p w14:paraId="491E323E" w14:textId="6C44B1CC" w:rsidR="00E97445" w:rsidRDefault="00F84FD3" w:rsidP="00F84FD3">
      <w:pPr>
        <w:pStyle w:val="Fomula"/>
      </w:pPr>
      <w:r w:rsidRPr="00F84FD3">
        <w:rPr>
          <w:noProof/>
        </w:rPr>
        <w:lastRenderedPageBreak/>
        <w:drawing>
          <wp:inline distT="0" distB="0" distL="0" distR="0" wp14:anchorId="6F54B7DA" wp14:editId="21549300">
            <wp:extent cx="485565" cy="123054"/>
            <wp:effectExtent l="0" t="0" r="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0958" cy="132023"/>
                    </a:xfrm>
                    <a:prstGeom prst="rect">
                      <a:avLst/>
                    </a:prstGeom>
                  </pic:spPr>
                </pic:pic>
              </a:graphicData>
            </a:graphic>
          </wp:inline>
        </w:drawing>
      </w:r>
      <w:r>
        <w:t xml:space="preserve">    </w:t>
      </w:r>
      <w:r>
        <w:tab/>
      </w:r>
      <w:r>
        <w:tab/>
      </w:r>
      <w:r>
        <w:tab/>
      </w:r>
      <w:r>
        <w:tab/>
        <w:t xml:space="preserve">       </w:t>
      </w:r>
      <w:r w:rsidRPr="00ED5C4F">
        <w:rPr>
          <w:rFonts w:hint="eastAsia"/>
        </w:rPr>
        <w:t>(</w:t>
      </w:r>
      <w:r w:rsidR="0059638A">
        <w:t>2</w:t>
      </w:r>
      <w:r w:rsidR="00AD2CB2">
        <w:t>3</w:t>
      </w:r>
      <w:r w:rsidRPr="00ED5C4F">
        <w:rPr>
          <w:rFonts w:hint="eastAsia"/>
        </w:rPr>
        <w:t>)</w:t>
      </w:r>
    </w:p>
    <w:p w14:paraId="1EA1022E" w14:textId="37BA6949" w:rsidR="00E97445" w:rsidRDefault="00E97445" w:rsidP="00E97445">
      <w:pPr>
        <w:pStyle w:val="2"/>
      </w:pPr>
      <w:r>
        <w:t xml:space="preserve">3.2. </w:t>
      </w:r>
      <w:r w:rsidRPr="00E97445">
        <w:t>Model validation</w:t>
      </w:r>
    </w:p>
    <w:p w14:paraId="00E4AB25" w14:textId="00941B07" w:rsidR="00CB0C34" w:rsidRDefault="00340B90" w:rsidP="001B7113">
      <w:r w:rsidRPr="00340B90">
        <w:t xml:space="preserve">Evaluation of the developed thermal model was performed by considering the GPU-3 Stirling engine as a case study. Design specifications of the GPU-3 Stirling engine are indicated in </w:t>
      </w:r>
      <w:r w:rsidR="00DF57C0">
        <w:fldChar w:fldCharType="begin"/>
      </w:r>
      <w:r w:rsidR="00DF57C0">
        <w:instrText xml:space="preserve"> REF _Ref476936876 \h </w:instrText>
      </w:r>
      <w:r w:rsidR="00DF57C0">
        <w:fldChar w:fldCharType="separate"/>
      </w:r>
      <w:r w:rsidR="004A6C04" w:rsidRPr="00646D84">
        <w:rPr>
          <w:lang w:val="en-GB"/>
        </w:rPr>
        <w:t xml:space="preserve">Table </w:t>
      </w:r>
      <w:r w:rsidR="004A6C04">
        <w:rPr>
          <w:noProof/>
          <w:lang w:val="en-GB"/>
        </w:rPr>
        <w:t>1</w:t>
      </w:r>
      <w:r w:rsidR="00DF57C0">
        <w:fldChar w:fldCharType="end"/>
      </w:r>
      <w:r w:rsidRPr="00340B90">
        <w:t xml:space="preserve">. The thermal efficiency and power of the proposed Stirling engine model was compared with previous thermal models and experimental data as shown in </w:t>
      </w:r>
      <w:r w:rsidR="00C637BD">
        <w:fldChar w:fldCharType="begin"/>
      </w:r>
      <w:r w:rsidR="00C637BD">
        <w:instrText xml:space="preserve"> REF _Ref477097317 \h </w:instrText>
      </w:r>
      <w:r w:rsidR="00C637BD">
        <w:fldChar w:fldCharType="separate"/>
      </w:r>
      <w:r w:rsidR="004A6C04" w:rsidRPr="00C95AA9">
        <w:rPr>
          <w:lang w:val="en-GB" w:eastAsia="zh-CN"/>
        </w:rPr>
        <w:t xml:space="preserve">Table </w:t>
      </w:r>
      <w:r w:rsidR="004A6C04">
        <w:rPr>
          <w:noProof/>
          <w:lang w:val="en-GB" w:eastAsia="zh-CN"/>
        </w:rPr>
        <w:t>2</w:t>
      </w:r>
      <w:r w:rsidR="00C637BD">
        <w:fldChar w:fldCharType="end"/>
      </w:r>
      <w:r w:rsidRPr="00340B90">
        <w:t xml:space="preserve"> and </w:t>
      </w:r>
      <w:r w:rsidR="00C637BD">
        <w:fldChar w:fldCharType="begin"/>
      </w:r>
      <w:r w:rsidR="00C637BD">
        <w:instrText xml:space="preserve"> REF _Ref477097347 \h </w:instrText>
      </w:r>
      <w:r w:rsidR="00C637BD">
        <w:fldChar w:fldCharType="separate"/>
      </w:r>
      <w:r w:rsidR="004A6C04" w:rsidRPr="00C95AA9">
        <w:rPr>
          <w:lang w:val="en-GB" w:eastAsia="zh-CN"/>
        </w:rPr>
        <w:t xml:space="preserve">Table </w:t>
      </w:r>
      <w:r w:rsidR="004A6C04">
        <w:rPr>
          <w:noProof/>
          <w:lang w:val="en-GB" w:eastAsia="zh-CN"/>
        </w:rPr>
        <w:t>3</w:t>
      </w:r>
      <w:r w:rsidR="00C637BD">
        <w:fldChar w:fldCharType="end"/>
      </w:r>
      <w:r w:rsidRPr="00340B90">
        <w:t>.</w:t>
      </w:r>
    </w:p>
    <w:p w14:paraId="000E47CB" w14:textId="2108E2E4" w:rsidR="00646D84" w:rsidRPr="00646D84" w:rsidRDefault="00646D84" w:rsidP="00646D84">
      <w:pPr>
        <w:pStyle w:val="TableCaption"/>
        <w:rPr>
          <w:lang w:val="en-GB"/>
        </w:rPr>
      </w:pPr>
      <w:bookmarkStart w:id="31" w:name="_Ref476936876"/>
      <w:r w:rsidRPr="00646D84">
        <w:rPr>
          <w:lang w:val="en-GB"/>
        </w:rPr>
        <w:t xml:space="preserve">Table </w:t>
      </w:r>
      <w:r w:rsidRPr="00646D84">
        <w:rPr>
          <w:lang w:val="en-GB"/>
        </w:rPr>
        <w:fldChar w:fldCharType="begin"/>
      </w:r>
      <w:r w:rsidRPr="00646D84">
        <w:rPr>
          <w:lang w:val="en-GB"/>
        </w:rPr>
        <w:instrText xml:space="preserve"> SEQ Table \* ARABIC </w:instrText>
      </w:r>
      <w:r w:rsidRPr="00646D84">
        <w:rPr>
          <w:lang w:val="en-GB"/>
        </w:rPr>
        <w:fldChar w:fldCharType="separate"/>
      </w:r>
      <w:r w:rsidR="004A6C04">
        <w:rPr>
          <w:noProof/>
          <w:lang w:val="en-GB"/>
        </w:rPr>
        <w:t>1</w:t>
      </w:r>
      <w:r w:rsidRPr="00646D84">
        <w:rPr>
          <w:lang w:val="en-GB"/>
        </w:rPr>
        <w:fldChar w:fldCharType="end"/>
      </w:r>
      <w:bookmarkEnd w:id="31"/>
      <w:r w:rsidRPr="00ED5C4F">
        <w:rPr>
          <w:lang w:val="en-GB"/>
        </w:rPr>
        <w:t xml:space="preserve"> </w:t>
      </w:r>
      <w:r w:rsidRPr="00E46017">
        <w:rPr>
          <w:lang w:val="en-GB"/>
        </w:rPr>
        <w:t>Design specifications of the GPU-3 Stirling engine</w:t>
      </w:r>
      <w:r>
        <w:rPr>
          <w:lang w:val="en-GB"/>
        </w:rPr>
        <w:t xml:space="preserve"> </w:t>
      </w:r>
      <w:r>
        <w:rPr>
          <w:lang w:val="en-GB"/>
        </w:rPr>
        <w:fldChar w:fldCharType="begin" w:fldLock="1"/>
      </w:r>
      <w:r w:rsidR="004A6C04">
        <w:rPr>
          <w:lang w:val="en-GB"/>
        </w:rPr>
        <w:instrText>ADDIN CSL_CITATION { "citationItems" : [ { "id" : "ITEM-1", "itemData" : { "ISSN" : "0306-2619", "author" : [ { "dropping-particle" : "", "family" : "Babaelahi", "given" : "Mojtaba", "non-dropping-particle" : "", "parse-names" : false, "suffix" : "" }, { "dropping-particle" : "", "family" : "Sayyaadi", "given" : "Hoseyn", "non-dropping-particle" : "", "parse-names" : false, "suffix" : "" } ], "container-title" : "Applied Energy", "id" : "ITEM-1", "issued" : { "date-parts" : [ [ "2015" ] ] }, "page" : "143-159", "title" : "A new thermal model based on polytropic numerical simulation of Stirling engines", "type" : "article-journal", "volume" : "141" }, "uris" : [ "http://www.mendeley.com/documents/?uuid=56f9b539-1802-4abf-95df-4131d82bc3ce" ] } ], "mendeley" : { "formattedCitation" : "[12]", "plainTextFormattedCitation" : "[12]", "previouslyFormattedCitation" : "[19]" }, "properties" : { "noteIndex" : 0 }, "schema" : "https://github.com/citation-style-language/schema/raw/master/csl-citation.json" }</w:instrText>
      </w:r>
      <w:r>
        <w:rPr>
          <w:lang w:val="en-GB"/>
        </w:rPr>
        <w:fldChar w:fldCharType="separate"/>
      </w:r>
      <w:r w:rsidR="004A6C04" w:rsidRPr="004A6C04">
        <w:rPr>
          <w:noProof/>
          <w:lang w:val="en-GB"/>
        </w:rPr>
        <w:t>[12]</w:t>
      </w:r>
      <w:r>
        <w:rPr>
          <w:lang w:val="en-GB"/>
        </w:rPr>
        <w:fldChar w:fldCharType="end"/>
      </w:r>
      <w:r>
        <w:rPr>
          <w:lang w:val="en-GB"/>
        </w:rPr>
        <w:t>,</w:t>
      </w:r>
      <w:r>
        <w:rPr>
          <w:lang w:val="en-GB"/>
        </w:rPr>
        <w:fldChar w:fldCharType="begin" w:fldLock="1"/>
      </w:r>
      <w:r w:rsidR="004A6C04">
        <w:rPr>
          <w:lang w:val="en-GB"/>
        </w:rPr>
        <w:instrText>ADDIN CSL_CITATION { "citationItems" : [ { "id" : "ITEM-1", "itemData" : { "abstract" : "This manual is intended to serve as an introduction to Stirling cycle heat engines, as a key to the available literature on Stirling engines and to identify nonproprietary Stirling engine design methodologies. Two different fully described Stirling engines are discussed. Engine design methods are categorized as first order, second order, and third order with increased order number indicating increased complexity. FORTRAN programs are listed for both an isothermal second order design program and an adiabatic second order design program. Third order methods are explained and enumerated. In this second edition of the manual the references are updated. A revised personal and corporate author index is given and an expanded directory lists over 80 individuals and companies active in Stirling engines.", "author" : [ { "dropping-particle" : "", "family" : "MARTINI", "given" : "W R", "non-dropping-particle" : "", "parse-names" : false, "suffix" : "" } ], "id" : "ITEM-1", "issued" : { "date-parts" : [ [ "1983" ] ] }, "number-of-pages" : "412P-412P", "title" : "Stirling engine design manual, 2nd edition", "type" : "report" }, "uris" : [ "http://www.mendeley.com/documents/?uuid=7e189628-a660-49f3-8247-e0437a08cdcb" ] } ], "mendeley" : { "formattedCitation" : "[28]", "plainTextFormattedCitation" : "[28]", "previouslyFormattedCitation" : "[35]" }, "properties" : { "noteIndex" : 0 }, "schema" : "https://github.com/citation-style-language/schema/raw/master/csl-citation.json" }</w:instrText>
      </w:r>
      <w:r>
        <w:rPr>
          <w:lang w:val="en-GB"/>
        </w:rPr>
        <w:fldChar w:fldCharType="separate"/>
      </w:r>
      <w:r w:rsidR="004A6C04" w:rsidRPr="004A6C04">
        <w:rPr>
          <w:noProof/>
          <w:lang w:val="en-GB"/>
        </w:rPr>
        <w:t>[28]</w:t>
      </w:r>
      <w:r>
        <w:rPr>
          <w:lang w:val="en-GB"/>
        </w:rPr>
        <w:fldChar w:fldCharType="end"/>
      </w:r>
    </w:p>
    <w:tbl>
      <w:tblPr>
        <w:tblStyle w:val="a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8"/>
        <w:gridCol w:w="2037"/>
        <w:gridCol w:w="2643"/>
        <w:gridCol w:w="1531"/>
      </w:tblGrid>
      <w:tr w:rsidR="00974C90" w:rsidRPr="00ED5C4F" w14:paraId="7C5DB00C" w14:textId="77777777" w:rsidTr="00974C90">
        <w:trPr>
          <w:jc w:val="center"/>
        </w:trPr>
        <w:tc>
          <w:tcPr>
            <w:tcW w:w="0" w:type="auto"/>
            <w:tcBorders>
              <w:top w:val="single" w:sz="4" w:space="0" w:color="auto"/>
              <w:bottom w:val="single" w:sz="4" w:space="0" w:color="auto"/>
            </w:tcBorders>
            <w:vAlign w:val="center"/>
          </w:tcPr>
          <w:p w14:paraId="226EBC38" w14:textId="77777777" w:rsidR="00570A77" w:rsidRPr="00ED5C4F" w:rsidRDefault="00570A77" w:rsidP="00570A77">
            <w:pPr>
              <w:pStyle w:val="InsideTable"/>
              <w:jc w:val="center"/>
            </w:pPr>
            <w:r w:rsidRPr="00ED5C4F">
              <w:rPr>
                <w:lang w:eastAsia="zh-CN"/>
              </w:rPr>
              <w:t>Parameter</w:t>
            </w:r>
          </w:p>
        </w:tc>
        <w:tc>
          <w:tcPr>
            <w:tcW w:w="0" w:type="auto"/>
            <w:tcBorders>
              <w:top w:val="single" w:sz="4" w:space="0" w:color="auto"/>
              <w:bottom w:val="single" w:sz="4" w:space="0" w:color="auto"/>
            </w:tcBorders>
            <w:vAlign w:val="center"/>
          </w:tcPr>
          <w:p w14:paraId="0D377355" w14:textId="77777777" w:rsidR="00570A77" w:rsidRPr="00ED5C4F" w:rsidRDefault="00570A77" w:rsidP="00570A77">
            <w:pPr>
              <w:pStyle w:val="InsideTable"/>
              <w:jc w:val="center"/>
            </w:pPr>
            <w:r w:rsidRPr="00ED5C4F">
              <w:t>Value</w:t>
            </w:r>
          </w:p>
        </w:tc>
        <w:tc>
          <w:tcPr>
            <w:tcW w:w="0" w:type="auto"/>
            <w:tcBorders>
              <w:top w:val="single" w:sz="4" w:space="0" w:color="auto"/>
              <w:bottom w:val="single" w:sz="4" w:space="0" w:color="auto"/>
            </w:tcBorders>
            <w:vAlign w:val="center"/>
          </w:tcPr>
          <w:p w14:paraId="23504631" w14:textId="77777777" w:rsidR="00570A77" w:rsidRPr="00ED5C4F" w:rsidRDefault="00570A77" w:rsidP="00570A77">
            <w:pPr>
              <w:pStyle w:val="InsideTable"/>
              <w:jc w:val="center"/>
            </w:pPr>
            <w:r w:rsidRPr="00ED5C4F">
              <w:rPr>
                <w:lang w:eastAsia="zh-CN"/>
              </w:rPr>
              <w:t>Parameter</w:t>
            </w:r>
          </w:p>
        </w:tc>
        <w:tc>
          <w:tcPr>
            <w:tcW w:w="0" w:type="auto"/>
            <w:tcBorders>
              <w:top w:val="single" w:sz="4" w:space="0" w:color="auto"/>
              <w:bottom w:val="single" w:sz="4" w:space="0" w:color="auto"/>
            </w:tcBorders>
            <w:vAlign w:val="center"/>
          </w:tcPr>
          <w:p w14:paraId="59A1961F" w14:textId="77777777" w:rsidR="00570A77" w:rsidRPr="00ED5C4F" w:rsidRDefault="00570A77" w:rsidP="00570A77">
            <w:pPr>
              <w:pStyle w:val="InsideTable"/>
              <w:jc w:val="center"/>
            </w:pPr>
            <w:r w:rsidRPr="00ED5C4F">
              <w:t>Value</w:t>
            </w:r>
          </w:p>
        </w:tc>
      </w:tr>
      <w:tr w:rsidR="00974C90" w:rsidRPr="00ED5C4F" w14:paraId="1D5D4966" w14:textId="77777777" w:rsidTr="00974C90">
        <w:trPr>
          <w:jc w:val="center"/>
        </w:trPr>
        <w:tc>
          <w:tcPr>
            <w:tcW w:w="0" w:type="auto"/>
            <w:tcBorders>
              <w:top w:val="single" w:sz="4" w:space="0" w:color="auto"/>
            </w:tcBorders>
            <w:vAlign w:val="center"/>
          </w:tcPr>
          <w:p w14:paraId="3137C7BA" w14:textId="7CE7C11A" w:rsidR="00570A77" w:rsidRPr="00ED5C4F" w:rsidRDefault="00570A77" w:rsidP="00570A77">
            <w:pPr>
              <w:pStyle w:val="InsideTable"/>
              <w:jc w:val="center"/>
            </w:pPr>
            <w:r w:rsidRPr="00570A77">
              <w:t>Engine type</w:t>
            </w:r>
          </w:p>
        </w:tc>
        <w:tc>
          <w:tcPr>
            <w:tcW w:w="0" w:type="auto"/>
            <w:tcBorders>
              <w:top w:val="single" w:sz="4" w:space="0" w:color="auto"/>
            </w:tcBorders>
            <w:vAlign w:val="center"/>
          </w:tcPr>
          <w:p w14:paraId="43F5FEB7" w14:textId="12E5BC0E" w:rsidR="00570A77" w:rsidRPr="00570A77" w:rsidRDefault="00570A77" w:rsidP="00570A77">
            <w:pPr>
              <w:pStyle w:val="InsideTable"/>
              <w:jc w:val="center"/>
              <w:rPr>
                <w:i/>
              </w:rPr>
            </w:pPr>
            <w:r>
              <w:t xml:space="preserve"> </w:t>
            </w:r>
            <w:r w:rsidRPr="00570A77">
              <w:rPr>
                <w:i/>
              </w:rPr>
              <w:t>β</w:t>
            </w:r>
          </w:p>
        </w:tc>
        <w:tc>
          <w:tcPr>
            <w:tcW w:w="0" w:type="auto"/>
            <w:tcBorders>
              <w:top w:val="single" w:sz="4" w:space="0" w:color="auto"/>
            </w:tcBorders>
            <w:vAlign w:val="center"/>
          </w:tcPr>
          <w:p w14:paraId="4F398BA5" w14:textId="3D8AF59D" w:rsidR="00570A77" w:rsidRPr="00ED5C4F" w:rsidRDefault="00570A77" w:rsidP="00570A77">
            <w:pPr>
              <w:pStyle w:val="InsideTable"/>
              <w:jc w:val="center"/>
            </w:pPr>
          </w:p>
        </w:tc>
        <w:tc>
          <w:tcPr>
            <w:tcW w:w="0" w:type="auto"/>
            <w:tcBorders>
              <w:top w:val="single" w:sz="4" w:space="0" w:color="auto"/>
            </w:tcBorders>
            <w:vAlign w:val="center"/>
          </w:tcPr>
          <w:p w14:paraId="6DAF189F" w14:textId="1BF5BE1C" w:rsidR="00570A77" w:rsidRPr="00ED5C4F" w:rsidRDefault="00570A77" w:rsidP="00570A77">
            <w:pPr>
              <w:pStyle w:val="InsideTable"/>
              <w:jc w:val="center"/>
            </w:pPr>
          </w:p>
        </w:tc>
      </w:tr>
      <w:tr w:rsidR="00974C90" w:rsidRPr="00ED5C4F" w14:paraId="63BAA245" w14:textId="77777777" w:rsidTr="00974C90">
        <w:trPr>
          <w:jc w:val="center"/>
        </w:trPr>
        <w:tc>
          <w:tcPr>
            <w:tcW w:w="0" w:type="auto"/>
            <w:tcBorders>
              <w:bottom w:val="single" w:sz="4" w:space="0" w:color="auto"/>
            </w:tcBorders>
            <w:vAlign w:val="center"/>
          </w:tcPr>
          <w:p w14:paraId="1ED59AA2" w14:textId="41DA538A" w:rsidR="00C54682" w:rsidRPr="00ED5C4F" w:rsidRDefault="00C54682" w:rsidP="00570A77">
            <w:pPr>
              <w:pStyle w:val="InsideTable"/>
              <w:jc w:val="center"/>
            </w:pPr>
            <w:r>
              <w:t>Working gas</w:t>
            </w:r>
          </w:p>
        </w:tc>
        <w:tc>
          <w:tcPr>
            <w:tcW w:w="0" w:type="auto"/>
            <w:tcBorders>
              <w:bottom w:val="single" w:sz="4" w:space="0" w:color="auto"/>
            </w:tcBorders>
            <w:vAlign w:val="center"/>
          </w:tcPr>
          <w:p w14:paraId="039A04C2" w14:textId="6FC3B3D7" w:rsidR="00C54682" w:rsidRPr="00ED5C4F" w:rsidRDefault="00C54682" w:rsidP="00570A77">
            <w:pPr>
              <w:pStyle w:val="InsideTable"/>
              <w:jc w:val="center"/>
            </w:pPr>
            <w:r w:rsidRPr="00570A77">
              <w:t>Helium</w:t>
            </w:r>
          </w:p>
        </w:tc>
        <w:tc>
          <w:tcPr>
            <w:tcW w:w="0" w:type="auto"/>
            <w:tcBorders>
              <w:bottom w:val="single" w:sz="4" w:space="0" w:color="auto"/>
            </w:tcBorders>
            <w:vAlign w:val="center"/>
          </w:tcPr>
          <w:p w14:paraId="46B53A07" w14:textId="155DE9B6" w:rsidR="00C54682" w:rsidRPr="00ED5C4F" w:rsidRDefault="00C54682" w:rsidP="00570A77">
            <w:pPr>
              <w:pStyle w:val="InsideTable"/>
              <w:jc w:val="center"/>
            </w:pPr>
            <w:r>
              <w:rPr>
                <w:rFonts w:ascii="Times" w:hAnsi="Times" w:cs="Times"/>
                <w:color w:val="000000"/>
                <w:sz w:val="21"/>
                <w:szCs w:val="21"/>
                <w:lang w:eastAsia="zh-CN"/>
              </w:rPr>
              <w:t>Mass of the working gas</w:t>
            </w:r>
            <w:r>
              <w:rPr>
                <w:rFonts w:ascii="MS Mincho" w:eastAsia="MS Mincho" w:hAnsi="MS Mincho" w:cs="MS Mincho"/>
                <w:color w:val="000000"/>
                <w:sz w:val="21"/>
                <w:szCs w:val="21"/>
                <w:lang w:eastAsia="zh-CN"/>
              </w:rPr>
              <w:t> </w:t>
            </w:r>
          </w:p>
        </w:tc>
        <w:tc>
          <w:tcPr>
            <w:tcW w:w="0" w:type="auto"/>
            <w:tcBorders>
              <w:bottom w:val="single" w:sz="4" w:space="0" w:color="auto"/>
            </w:tcBorders>
            <w:vAlign w:val="center"/>
          </w:tcPr>
          <w:p w14:paraId="317FF72F" w14:textId="4EDBA317" w:rsidR="00C54682" w:rsidRPr="00ED5C4F" w:rsidRDefault="00C54682" w:rsidP="00570A77">
            <w:pPr>
              <w:pStyle w:val="InsideTable"/>
              <w:jc w:val="center"/>
            </w:pPr>
            <w:r>
              <w:t>1.136 g</w:t>
            </w:r>
          </w:p>
        </w:tc>
      </w:tr>
      <w:tr w:rsidR="00C54682" w:rsidRPr="00ED5C4F" w14:paraId="37DFA0EF" w14:textId="77777777" w:rsidTr="00974C90">
        <w:trPr>
          <w:jc w:val="center"/>
        </w:trPr>
        <w:tc>
          <w:tcPr>
            <w:tcW w:w="0" w:type="auto"/>
            <w:gridSpan w:val="4"/>
            <w:tcBorders>
              <w:top w:val="single" w:sz="4" w:space="0" w:color="auto"/>
              <w:bottom w:val="single" w:sz="4" w:space="0" w:color="auto"/>
            </w:tcBorders>
            <w:vAlign w:val="center"/>
          </w:tcPr>
          <w:p w14:paraId="191AFCAE" w14:textId="5DE31FC4" w:rsidR="00C54682" w:rsidRPr="00777CE4" w:rsidRDefault="00C54682" w:rsidP="00570A77">
            <w:pPr>
              <w:pStyle w:val="InsideTable"/>
              <w:jc w:val="center"/>
              <w:rPr>
                <w:b/>
              </w:rPr>
            </w:pPr>
            <w:r w:rsidRPr="00777CE4">
              <w:rPr>
                <w:b/>
              </w:rPr>
              <w:t>Heater</w:t>
            </w:r>
          </w:p>
        </w:tc>
      </w:tr>
      <w:tr w:rsidR="00974C90" w:rsidRPr="00ED5C4F" w14:paraId="2709B263" w14:textId="77777777" w:rsidTr="008A3FCC">
        <w:trPr>
          <w:jc w:val="center"/>
        </w:trPr>
        <w:tc>
          <w:tcPr>
            <w:tcW w:w="0" w:type="auto"/>
            <w:tcBorders>
              <w:top w:val="single" w:sz="4" w:space="0" w:color="auto"/>
              <w:bottom w:val="nil"/>
            </w:tcBorders>
            <w:vAlign w:val="center"/>
          </w:tcPr>
          <w:p w14:paraId="192DCA71" w14:textId="0296B2A0" w:rsidR="00C54682" w:rsidRPr="00ED5C4F" w:rsidRDefault="00C54682" w:rsidP="00570A77">
            <w:pPr>
              <w:pStyle w:val="InsideTable"/>
              <w:jc w:val="center"/>
            </w:pPr>
            <w:r w:rsidRPr="00D444C0">
              <w:t>Number of tubes</w:t>
            </w:r>
          </w:p>
        </w:tc>
        <w:tc>
          <w:tcPr>
            <w:tcW w:w="0" w:type="auto"/>
            <w:tcBorders>
              <w:top w:val="single" w:sz="4" w:space="0" w:color="auto"/>
              <w:bottom w:val="nil"/>
            </w:tcBorders>
            <w:vAlign w:val="center"/>
          </w:tcPr>
          <w:p w14:paraId="0CBC0DD2" w14:textId="314A07A6" w:rsidR="00C54682" w:rsidRPr="00ED5C4F" w:rsidRDefault="00C54682" w:rsidP="00570A77">
            <w:pPr>
              <w:pStyle w:val="InsideTable"/>
              <w:jc w:val="center"/>
            </w:pPr>
            <w:r>
              <w:t>40</w:t>
            </w:r>
          </w:p>
        </w:tc>
        <w:tc>
          <w:tcPr>
            <w:tcW w:w="0" w:type="auto"/>
            <w:tcBorders>
              <w:top w:val="single" w:sz="4" w:space="0" w:color="auto"/>
              <w:bottom w:val="nil"/>
            </w:tcBorders>
            <w:vAlign w:val="center"/>
          </w:tcPr>
          <w:p w14:paraId="256AF0AE" w14:textId="2A241A42" w:rsidR="00C54682" w:rsidRPr="00ED5C4F" w:rsidRDefault="00C54682" w:rsidP="00570A77">
            <w:pPr>
              <w:pStyle w:val="InsideTable"/>
              <w:jc w:val="center"/>
            </w:pPr>
          </w:p>
        </w:tc>
        <w:tc>
          <w:tcPr>
            <w:tcW w:w="0" w:type="auto"/>
            <w:tcBorders>
              <w:top w:val="single" w:sz="4" w:space="0" w:color="auto"/>
              <w:bottom w:val="nil"/>
            </w:tcBorders>
            <w:vAlign w:val="center"/>
          </w:tcPr>
          <w:p w14:paraId="12A01051" w14:textId="5B38A97E" w:rsidR="00C54682" w:rsidRPr="00ED5C4F" w:rsidRDefault="00C54682" w:rsidP="00570A77">
            <w:pPr>
              <w:pStyle w:val="InsideTable"/>
              <w:jc w:val="center"/>
            </w:pPr>
          </w:p>
        </w:tc>
      </w:tr>
      <w:tr w:rsidR="00C54682" w:rsidRPr="00ED5C4F" w14:paraId="296D3767" w14:textId="77777777" w:rsidTr="008A3FCC">
        <w:trPr>
          <w:jc w:val="center"/>
        </w:trPr>
        <w:tc>
          <w:tcPr>
            <w:tcW w:w="0" w:type="auto"/>
            <w:tcBorders>
              <w:top w:val="nil"/>
              <w:bottom w:val="nil"/>
            </w:tcBorders>
            <w:vAlign w:val="center"/>
          </w:tcPr>
          <w:p w14:paraId="2B4ED899" w14:textId="01B7D2E9" w:rsidR="00C54682" w:rsidRPr="00D444C0" w:rsidRDefault="00C54682" w:rsidP="00570A77">
            <w:pPr>
              <w:pStyle w:val="InsideTable"/>
              <w:jc w:val="center"/>
            </w:pPr>
            <w:r w:rsidRPr="00D444C0">
              <w:t>Tube external diameter</w:t>
            </w:r>
          </w:p>
        </w:tc>
        <w:tc>
          <w:tcPr>
            <w:tcW w:w="0" w:type="auto"/>
            <w:tcBorders>
              <w:top w:val="nil"/>
              <w:bottom w:val="nil"/>
            </w:tcBorders>
            <w:vAlign w:val="center"/>
          </w:tcPr>
          <w:p w14:paraId="0AD82161" w14:textId="2B182DEF" w:rsidR="00C54682" w:rsidRDefault="00C54682" w:rsidP="00570A77">
            <w:pPr>
              <w:pStyle w:val="InsideTable"/>
              <w:jc w:val="center"/>
            </w:pPr>
            <w:r>
              <w:t>4.83 mm</w:t>
            </w:r>
          </w:p>
        </w:tc>
        <w:tc>
          <w:tcPr>
            <w:tcW w:w="0" w:type="auto"/>
            <w:tcBorders>
              <w:top w:val="nil"/>
              <w:bottom w:val="nil"/>
            </w:tcBorders>
            <w:vAlign w:val="center"/>
          </w:tcPr>
          <w:p w14:paraId="208537C5" w14:textId="3DD96FB7" w:rsidR="00C54682" w:rsidRPr="00ED5C4F" w:rsidRDefault="00C54682" w:rsidP="00570A77">
            <w:pPr>
              <w:pStyle w:val="InsideTable"/>
              <w:jc w:val="center"/>
            </w:pPr>
            <w:r w:rsidRPr="00D444C0">
              <w:t>Tube internal diameter</w:t>
            </w:r>
          </w:p>
        </w:tc>
        <w:tc>
          <w:tcPr>
            <w:tcW w:w="0" w:type="auto"/>
            <w:tcBorders>
              <w:top w:val="nil"/>
              <w:bottom w:val="nil"/>
            </w:tcBorders>
            <w:vAlign w:val="center"/>
          </w:tcPr>
          <w:p w14:paraId="31B93684" w14:textId="12315925" w:rsidR="00C54682" w:rsidRPr="00ED5C4F" w:rsidRDefault="00C54682" w:rsidP="00570A77">
            <w:pPr>
              <w:pStyle w:val="InsideTable"/>
              <w:jc w:val="center"/>
            </w:pPr>
            <w:r>
              <w:t>3.02 mm</w:t>
            </w:r>
          </w:p>
        </w:tc>
      </w:tr>
      <w:tr w:rsidR="00C54682" w:rsidRPr="00ED5C4F" w14:paraId="4978A5D7" w14:textId="77777777" w:rsidTr="008A3FCC">
        <w:trPr>
          <w:jc w:val="center"/>
        </w:trPr>
        <w:tc>
          <w:tcPr>
            <w:tcW w:w="0" w:type="auto"/>
            <w:tcBorders>
              <w:top w:val="nil"/>
              <w:bottom w:val="single" w:sz="4" w:space="0" w:color="auto"/>
            </w:tcBorders>
            <w:vAlign w:val="center"/>
          </w:tcPr>
          <w:p w14:paraId="62A9435B" w14:textId="5C59A747" w:rsidR="00C54682" w:rsidRPr="00D444C0" w:rsidRDefault="00C54682" w:rsidP="00570A77">
            <w:pPr>
              <w:pStyle w:val="InsideTable"/>
              <w:jc w:val="center"/>
            </w:pPr>
            <w:r w:rsidRPr="00D444C0">
              <w:t>Tube length (cylinder side)</w:t>
            </w:r>
          </w:p>
        </w:tc>
        <w:tc>
          <w:tcPr>
            <w:tcW w:w="0" w:type="auto"/>
            <w:tcBorders>
              <w:top w:val="nil"/>
              <w:bottom w:val="single" w:sz="4" w:space="0" w:color="auto"/>
            </w:tcBorders>
            <w:vAlign w:val="center"/>
          </w:tcPr>
          <w:p w14:paraId="1289E822" w14:textId="704303AD" w:rsidR="00C54682" w:rsidRDefault="00C54682" w:rsidP="00570A77">
            <w:pPr>
              <w:pStyle w:val="InsideTable"/>
              <w:jc w:val="center"/>
            </w:pPr>
            <w:r>
              <w:t>0.1164 m</w:t>
            </w:r>
          </w:p>
        </w:tc>
        <w:tc>
          <w:tcPr>
            <w:tcW w:w="0" w:type="auto"/>
            <w:tcBorders>
              <w:top w:val="nil"/>
              <w:bottom w:val="single" w:sz="4" w:space="0" w:color="auto"/>
            </w:tcBorders>
            <w:vAlign w:val="center"/>
          </w:tcPr>
          <w:p w14:paraId="4F9B0D4F" w14:textId="39F73177" w:rsidR="00C54682" w:rsidRPr="00D444C0" w:rsidRDefault="00C54682" w:rsidP="00570A77">
            <w:pPr>
              <w:pStyle w:val="InsideTable"/>
              <w:jc w:val="center"/>
            </w:pPr>
            <w:r w:rsidRPr="00D444C0">
              <w:t>Tube length (regenerator side)</w:t>
            </w:r>
          </w:p>
        </w:tc>
        <w:tc>
          <w:tcPr>
            <w:tcW w:w="0" w:type="auto"/>
            <w:tcBorders>
              <w:top w:val="nil"/>
              <w:bottom w:val="single" w:sz="4" w:space="0" w:color="auto"/>
            </w:tcBorders>
            <w:vAlign w:val="center"/>
          </w:tcPr>
          <w:p w14:paraId="0A5A68F1" w14:textId="4A991603" w:rsidR="00C54682" w:rsidRDefault="00C54682" w:rsidP="00570A77">
            <w:pPr>
              <w:pStyle w:val="InsideTable"/>
              <w:jc w:val="center"/>
            </w:pPr>
            <w:r>
              <w:t>0.1289</w:t>
            </w:r>
          </w:p>
        </w:tc>
      </w:tr>
      <w:tr w:rsidR="006D6439" w:rsidRPr="00ED5C4F" w14:paraId="4FDBD7CD" w14:textId="77777777" w:rsidTr="008A3FCC">
        <w:trPr>
          <w:jc w:val="center"/>
        </w:trPr>
        <w:tc>
          <w:tcPr>
            <w:tcW w:w="0" w:type="auto"/>
            <w:gridSpan w:val="4"/>
            <w:tcBorders>
              <w:top w:val="single" w:sz="4" w:space="0" w:color="auto"/>
              <w:bottom w:val="single" w:sz="4" w:space="0" w:color="auto"/>
            </w:tcBorders>
            <w:vAlign w:val="center"/>
          </w:tcPr>
          <w:p w14:paraId="02BAB5C4" w14:textId="1DFCAE85" w:rsidR="006D6439" w:rsidRPr="00777CE4" w:rsidRDefault="00777CE4" w:rsidP="00570A77">
            <w:pPr>
              <w:pStyle w:val="InsideTable"/>
              <w:jc w:val="center"/>
              <w:rPr>
                <w:b/>
              </w:rPr>
            </w:pPr>
            <w:r w:rsidRPr="00777CE4">
              <w:rPr>
                <w:b/>
              </w:rPr>
              <w:t>Cooler</w:t>
            </w:r>
          </w:p>
        </w:tc>
      </w:tr>
      <w:tr w:rsidR="00C54682" w:rsidRPr="00ED5C4F" w14:paraId="08F0DB12" w14:textId="77777777" w:rsidTr="008A3FCC">
        <w:trPr>
          <w:jc w:val="center"/>
        </w:trPr>
        <w:tc>
          <w:tcPr>
            <w:tcW w:w="0" w:type="auto"/>
            <w:tcBorders>
              <w:top w:val="single" w:sz="4" w:space="0" w:color="auto"/>
              <w:bottom w:val="nil"/>
            </w:tcBorders>
            <w:vAlign w:val="center"/>
          </w:tcPr>
          <w:p w14:paraId="661938C8" w14:textId="422B0232" w:rsidR="00C54682" w:rsidRPr="00D444C0" w:rsidRDefault="00974C90" w:rsidP="00570A77">
            <w:pPr>
              <w:pStyle w:val="InsideTable"/>
              <w:jc w:val="center"/>
            </w:pPr>
            <w:r w:rsidRPr="00974C90">
              <w:t>Number of tubes</w:t>
            </w:r>
          </w:p>
        </w:tc>
        <w:tc>
          <w:tcPr>
            <w:tcW w:w="0" w:type="auto"/>
            <w:tcBorders>
              <w:top w:val="single" w:sz="4" w:space="0" w:color="auto"/>
              <w:bottom w:val="nil"/>
            </w:tcBorders>
            <w:vAlign w:val="center"/>
          </w:tcPr>
          <w:p w14:paraId="70A4434B" w14:textId="27C4C72D" w:rsidR="00C54682" w:rsidRDefault="00974C90" w:rsidP="00570A77">
            <w:pPr>
              <w:pStyle w:val="InsideTable"/>
              <w:jc w:val="center"/>
            </w:pPr>
            <w:r>
              <w:t>312</w:t>
            </w:r>
          </w:p>
        </w:tc>
        <w:tc>
          <w:tcPr>
            <w:tcW w:w="0" w:type="auto"/>
            <w:tcBorders>
              <w:top w:val="single" w:sz="4" w:space="0" w:color="auto"/>
              <w:bottom w:val="nil"/>
            </w:tcBorders>
            <w:vAlign w:val="center"/>
          </w:tcPr>
          <w:p w14:paraId="68B69100" w14:textId="37438615" w:rsidR="00C54682" w:rsidRPr="00D444C0" w:rsidRDefault="00974C90" w:rsidP="00570A77">
            <w:pPr>
              <w:pStyle w:val="InsideTable"/>
              <w:jc w:val="center"/>
            </w:pPr>
            <w:r w:rsidRPr="00974C90">
              <w:t>Tube external diameter</w:t>
            </w:r>
          </w:p>
        </w:tc>
        <w:tc>
          <w:tcPr>
            <w:tcW w:w="0" w:type="auto"/>
            <w:tcBorders>
              <w:top w:val="single" w:sz="4" w:space="0" w:color="auto"/>
              <w:bottom w:val="nil"/>
            </w:tcBorders>
            <w:vAlign w:val="center"/>
          </w:tcPr>
          <w:p w14:paraId="3EE59779" w14:textId="2FD2B356" w:rsidR="00C54682" w:rsidRDefault="00974C90" w:rsidP="00570A77">
            <w:pPr>
              <w:pStyle w:val="InsideTable"/>
              <w:jc w:val="center"/>
            </w:pPr>
            <w:r>
              <w:t>1.59 mm</w:t>
            </w:r>
          </w:p>
        </w:tc>
      </w:tr>
      <w:tr w:rsidR="00974C90" w:rsidRPr="00ED5C4F" w14:paraId="5D863562" w14:textId="77777777" w:rsidTr="008A3FCC">
        <w:trPr>
          <w:jc w:val="center"/>
        </w:trPr>
        <w:tc>
          <w:tcPr>
            <w:tcW w:w="0" w:type="auto"/>
            <w:tcBorders>
              <w:top w:val="nil"/>
              <w:bottom w:val="single" w:sz="4" w:space="0" w:color="auto"/>
            </w:tcBorders>
            <w:vAlign w:val="center"/>
          </w:tcPr>
          <w:p w14:paraId="762D0880" w14:textId="1F604C5A" w:rsidR="00974C90" w:rsidRPr="00974C90" w:rsidRDefault="00A36BB4" w:rsidP="00570A77">
            <w:pPr>
              <w:pStyle w:val="InsideTable"/>
              <w:jc w:val="center"/>
            </w:pPr>
            <w:r w:rsidRPr="00A36BB4">
              <w:t>Tube internal diameter</w:t>
            </w:r>
          </w:p>
        </w:tc>
        <w:tc>
          <w:tcPr>
            <w:tcW w:w="0" w:type="auto"/>
            <w:tcBorders>
              <w:top w:val="nil"/>
              <w:bottom w:val="single" w:sz="4" w:space="0" w:color="auto"/>
            </w:tcBorders>
            <w:vAlign w:val="center"/>
          </w:tcPr>
          <w:p w14:paraId="38AC161B" w14:textId="008FFE01" w:rsidR="00974C90" w:rsidRDefault="00A36BB4" w:rsidP="00570A77">
            <w:pPr>
              <w:pStyle w:val="InsideTable"/>
              <w:jc w:val="center"/>
            </w:pPr>
            <w:r>
              <w:t>1.09 mm</w:t>
            </w:r>
          </w:p>
        </w:tc>
        <w:tc>
          <w:tcPr>
            <w:tcW w:w="0" w:type="auto"/>
            <w:tcBorders>
              <w:top w:val="nil"/>
              <w:bottom w:val="single" w:sz="4" w:space="0" w:color="auto"/>
            </w:tcBorders>
            <w:vAlign w:val="center"/>
          </w:tcPr>
          <w:p w14:paraId="3CD8CA2C" w14:textId="6A8397DB" w:rsidR="00974C90" w:rsidRPr="00974C90" w:rsidRDefault="00A36BB4" w:rsidP="00570A77">
            <w:pPr>
              <w:pStyle w:val="InsideTable"/>
              <w:jc w:val="center"/>
            </w:pPr>
            <w:r w:rsidRPr="00A36BB4">
              <w:t>Average tube length</w:t>
            </w:r>
          </w:p>
        </w:tc>
        <w:tc>
          <w:tcPr>
            <w:tcW w:w="0" w:type="auto"/>
            <w:tcBorders>
              <w:top w:val="nil"/>
              <w:bottom w:val="single" w:sz="4" w:space="0" w:color="auto"/>
            </w:tcBorders>
            <w:vAlign w:val="center"/>
          </w:tcPr>
          <w:p w14:paraId="63D0D4F2" w14:textId="18DC418E" w:rsidR="00974C90" w:rsidRDefault="00A36BB4" w:rsidP="00570A77">
            <w:pPr>
              <w:pStyle w:val="InsideTable"/>
              <w:jc w:val="center"/>
            </w:pPr>
            <w:r>
              <w:t>46.1 mm</w:t>
            </w:r>
          </w:p>
        </w:tc>
      </w:tr>
      <w:tr w:rsidR="00974C90" w:rsidRPr="00ED5C4F" w14:paraId="6027D870" w14:textId="77777777" w:rsidTr="00AB6C34">
        <w:trPr>
          <w:jc w:val="center"/>
        </w:trPr>
        <w:tc>
          <w:tcPr>
            <w:tcW w:w="0" w:type="auto"/>
            <w:gridSpan w:val="4"/>
            <w:tcBorders>
              <w:top w:val="single" w:sz="4" w:space="0" w:color="auto"/>
              <w:bottom w:val="single" w:sz="4" w:space="0" w:color="auto"/>
            </w:tcBorders>
            <w:vAlign w:val="center"/>
          </w:tcPr>
          <w:p w14:paraId="4A37F7BD" w14:textId="4F28E0F0" w:rsidR="00974C90" w:rsidRPr="00974C90" w:rsidRDefault="00974C90" w:rsidP="00570A77">
            <w:pPr>
              <w:pStyle w:val="InsideTable"/>
              <w:jc w:val="center"/>
              <w:rPr>
                <w:b/>
              </w:rPr>
            </w:pPr>
            <w:r w:rsidRPr="00974C90">
              <w:rPr>
                <w:b/>
              </w:rPr>
              <w:t>Regenerator</w:t>
            </w:r>
          </w:p>
        </w:tc>
      </w:tr>
      <w:tr w:rsidR="00974C90" w:rsidRPr="00ED5C4F" w14:paraId="44D6B72C" w14:textId="77777777" w:rsidTr="008A3FCC">
        <w:trPr>
          <w:jc w:val="center"/>
        </w:trPr>
        <w:tc>
          <w:tcPr>
            <w:tcW w:w="0" w:type="auto"/>
            <w:tcBorders>
              <w:top w:val="single" w:sz="4" w:space="0" w:color="auto"/>
              <w:bottom w:val="nil"/>
            </w:tcBorders>
            <w:vAlign w:val="center"/>
          </w:tcPr>
          <w:p w14:paraId="11D01A9C" w14:textId="52EF226B" w:rsidR="00974C90" w:rsidRPr="00974C90" w:rsidRDefault="00A36BB4" w:rsidP="00570A77">
            <w:pPr>
              <w:pStyle w:val="InsideTable"/>
              <w:jc w:val="center"/>
            </w:pPr>
            <w:r w:rsidRPr="00A36BB4">
              <w:t>Number of regenerator</w:t>
            </w:r>
          </w:p>
        </w:tc>
        <w:tc>
          <w:tcPr>
            <w:tcW w:w="0" w:type="auto"/>
            <w:tcBorders>
              <w:top w:val="single" w:sz="4" w:space="0" w:color="auto"/>
              <w:bottom w:val="nil"/>
            </w:tcBorders>
            <w:vAlign w:val="center"/>
          </w:tcPr>
          <w:p w14:paraId="77998505" w14:textId="517049BB" w:rsidR="00974C90" w:rsidRDefault="00A36BB4" w:rsidP="00570A77">
            <w:pPr>
              <w:pStyle w:val="InsideTable"/>
              <w:jc w:val="center"/>
            </w:pPr>
            <w:r>
              <w:t>8</w:t>
            </w:r>
          </w:p>
        </w:tc>
        <w:tc>
          <w:tcPr>
            <w:tcW w:w="0" w:type="auto"/>
            <w:tcBorders>
              <w:top w:val="single" w:sz="4" w:space="0" w:color="auto"/>
              <w:bottom w:val="nil"/>
            </w:tcBorders>
            <w:vAlign w:val="center"/>
          </w:tcPr>
          <w:p w14:paraId="5791136A" w14:textId="0CCB3BB5" w:rsidR="00974C90" w:rsidRPr="00974C90" w:rsidRDefault="00CA03DC" w:rsidP="00570A77">
            <w:pPr>
              <w:pStyle w:val="InsideTable"/>
              <w:jc w:val="center"/>
            </w:pPr>
            <w:r w:rsidRPr="00CA03DC">
              <w:t>Regenerator internal diameter</w:t>
            </w:r>
          </w:p>
        </w:tc>
        <w:tc>
          <w:tcPr>
            <w:tcW w:w="0" w:type="auto"/>
            <w:tcBorders>
              <w:top w:val="single" w:sz="4" w:space="0" w:color="auto"/>
              <w:bottom w:val="nil"/>
            </w:tcBorders>
            <w:vAlign w:val="center"/>
          </w:tcPr>
          <w:p w14:paraId="73A2BA6C" w14:textId="0D57CFB8" w:rsidR="00974C90" w:rsidRDefault="00CA03DC" w:rsidP="00570A77">
            <w:pPr>
              <w:pStyle w:val="InsideTable"/>
              <w:jc w:val="center"/>
            </w:pPr>
            <w:r>
              <w:t>22.6 mm</w:t>
            </w:r>
          </w:p>
        </w:tc>
      </w:tr>
      <w:tr w:rsidR="00974C90" w:rsidRPr="00ED5C4F" w14:paraId="432166ED" w14:textId="77777777" w:rsidTr="008A3FCC">
        <w:trPr>
          <w:jc w:val="center"/>
        </w:trPr>
        <w:tc>
          <w:tcPr>
            <w:tcW w:w="0" w:type="auto"/>
            <w:tcBorders>
              <w:top w:val="nil"/>
              <w:bottom w:val="nil"/>
            </w:tcBorders>
            <w:vAlign w:val="center"/>
          </w:tcPr>
          <w:p w14:paraId="352A4E1C" w14:textId="5CF66094" w:rsidR="00974C90" w:rsidRPr="00974C90" w:rsidRDefault="00885C36" w:rsidP="00570A77">
            <w:pPr>
              <w:pStyle w:val="InsideTable"/>
              <w:jc w:val="center"/>
            </w:pPr>
            <w:r w:rsidRPr="00885C36">
              <w:t>Regenerator length</w:t>
            </w:r>
          </w:p>
        </w:tc>
        <w:tc>
          <w:tcPr>
            <w:tcW w:w="0" w:type="auto"/>
            <w:tcBorders>
              <w:top w:val="nil"/>
              <w:bottom w:val="nil"/>
            </w:tcBorders>
            <w:vAlign w:val="center"/>
          </w:tcPr>
          <w:p w14:paraId="33035066" w14:textId="66DD43F8" w:rsidR="00974C90" w:rsidRDefault="00885C36" w:rsidP="00570A77">
            <w:pPr>
              <w:pStyle w:val="InsideTable"/>
              <w:jc w:val="center"/>
            </w:pPr>
            <w:r>
              <w:t>22.6 mm</w:t>
            </w:r>
          </w:p>
        </w:tc>
        <w:tc>
          <w:tcPr>
            <w:tcW w:w="0" w:type="auto"/>
            <w:tcBorders>
              <w:top w:val="nil"/>
              <w:bottom w:val="nil"/>
            </w:tcBorders>
            <w:vAlign w:val="center"/>
          </w:tcPr>
          <w:p w14:paraId="213023A6" w14:textId="68896CF8" w:rsidR="00974C90" w:rsidRPr="00974C90" w:rsidRDefault="00931F06" w:rsidP="00570A77">
            <w:pPr>
              <w:pStyle w:val="InsideTable"/>
              <w:jc w:val="center"/>
            </w:pPr>
            <w:r w:rsidRPr="00931F06">
              <w:t>Diameter of regenerator tube</w:t>
            </w:r>
          </w:p>
        </w:tc>
        <w:tc>
          <w:tcPr>
            <w:tcW w:w="0" w:type="auto"/>
            <w:tcBorders>
              <w:top w:val="nil"/>
              <w:bottom w:val="nil"/>
            </w:tcBorders>
            <w:vAlign w:val="center"/>
          </w:tcPr>
          <w:p w14:paraId="4ED4572E" w14:textId="352F9841" w:rsidR="00974C90" w:rsidRDefault="00960E1F" w:rsidP="00570A77">
            <w:pPr>
              <w:pStyle w:val="InsideTable"/>
              <w:jc w:val="center"/>
            </w:pPr>
            <w:r>
              <w:t>0.04 mm</w:t>
            </w:r>
          </w:p>
        </w:tc>
      </w:tr>
      <w:tr w:rsidR="00974C90" w:rsidRPr="00ED5C4F" w14:paraId="195679AD" w14:textId="77777777" w:rsidTr="008A3FCC">
        <w:trPr>
          <w:jc w:val="center"/>
        </w:trPr>
        <w:tc>
          <w:tcPr>
            <w:tcW w:w="0" w:type="auto"/>
            <w:tcBorders>
              <w:top w:val="nil"/>
              <w:bottom w:val="single" w:sz="4" w:space="0" w:color="auto"/>
            </w:tcBorders>
            <w:vAlign w:val="center"/>
          </w:tcPr>
          <w:p w14:paraId="2A9F472A" w14:textId="5D262534" w:rsidR="00974C90" w:rsidRPr="00974C90" w:rsidRDefault="00960E1F" w:rsidP="00570A77">
            <w:pPr>
              <w:pStyle w:val="InsideTable"/>
              <w:jc w:val="center"/>
            </w:pPr>
            <w:r w:rsidRPr="00960E1F">
              <w:t>Material</w:t>
            </w:r>
          </w:p>
        </w:tc>
        <w:tc>
          <w:tcPr>
            <w:tcW w:w="0" w:type="auto"/>
            <w:tcBorders>
              <w:top w:val="nil"/>
              <w:bottom w:val="single" w:sz="4" w:space="0" w:color="auto"/>
            </w:tcBorders>
            <w:vAlign w:val="center"/>
          </w:tcPr>
          <w:p w14:paraId="3B79D499" w14:textId="544F3071" w:rsidR="00974C90" w:rsidRDefault="00960E1F" w:rsidP="00570A77">
            <w:pPr>
              <w:pStyle w:val="InsideTable"/>
              <w:jc w:val="center"/>
            </w:pPr>
            <w:r w:rsidRPr="00960E1F">
              <w:t>Stainless steel</w:t>
            </w:r>
          </w:p>
        </w:tc>
        <w:tc>
          <w:tcPr>
            <w:tcW w:w="0" w:type="auto"/>
            <w:tcBorders>
              <w:top w:val="nil"/>
              <w:bottom w:val="single" w:sz="4" w:space="0" w:color="auto"/>
            </w:tcBorders>
            <w:vAlign w:val="center"/>
          </w:tcPr>
          <w:p w14:paraId="4BDDD037" w14:textId="77777777" w:rsidR="00974C90" w:rsidRPr="00974C90" w:rsidRDefault="00974C90" w:rsidP="00570A77">
            <w:pPr>
              <w:pStyle w:val="InsideTable"/>
              <w:jc w:val="center"/>
            </w:pPr>
          </w:p>
        </w:tc>
        <w:tc>
          <w:tcPr>
            <w:tcW w:w="0" w:type="auto"/>
            <w:tcBorders>
              <w:top w:val="nil"/>
              <w:bottom w:val="single" w:sz="4" w:space="0" w:color="auto"/>
            </w:tcBorders>
            <w:vAlign w:val="center"/>
          </w:tcPr>
          <w:p w14:paraId="1789B7A2" w14:textId="77777777" w:rsidR="00974C90" w:rsidRDefault="00974C90" w:rsidP="00570A77">
            <w:pPr>
              <w:pStyle w:val="InsideTable"/>
              <w:jc w:val="center"/>
            </w:pPr>
          </w:p>
        </w:tc>
      </w:tr>
      <w:tr w:rsidR="00974C90" w:rsidRPr="00ED5C4F" w14:paraId="030A94BC" w14:textId="77777777" w:rsidTr="00AB6C34">
        <w:trPr>
          <w:jc w:val="center"/>
        </w:trPr>
        <w:tc>
          <w:tcPr>
            <w:tcW w:w="0" w:type="auto"/>
            <w:gridSpan w:val="4"/>
            <w:tcBorders>
              <w:top w:val="single" w:sz="4" w:space="0" w:color="auto"/>
              <w:bottom w:val="single" w:sz="4" w:space="0" w:color="auto"/>
            </w:tcBorders>
            <w:vAlign w:val="center"/>
          </w:tcPr>
          <w:p w14:paraId="1583F995" w14:textId="5B3C3C54" w:rsidR="00974C90" w:rsidRPr="00974C90" w:rsidRDefault="00974C90" w:rsidP="00570A77">
            <w:pPr>
              <w:pStyle w:val="InsideTable"/>
              <w:jc w:val="center"/>
              <w:rPr>
                <w:b/>
              </w:rPr>
            </w:pPr>
            <w:r w:rsidRPr="00974C90">
              <w:rPr>
                <w:b/>
              </w:rPr>
              <w:t>Volum</w:t>
            </w:r>
            <w:r>
              <w:rPr>
                <w:b/>
              </w:rPr>
              <w:t>e</w:t>
            </w:r>
          </w:p>
        </w:tc>
      </w:tr>
      <w:tr w:rsidR="00974C90" w:rsidRPr="00ED5C4F" w14:paraId="36FE172D" w14:textId="77777777" w:rsidTr="00974C90">
        <w:trPr>
          <w:jc w:val="center"/>
        </w:trPr>
        <w:tc>
          <w:tcPr>
            <w:tcW w:w="0" w:type="auto"/>
            <w:tcBorders>
              <w:top w:val="single" w:sz="4" w:space="0" w:color="auto"/>
              <w:bottom w:val="single" w:sz="4" w:space="0" w:color="auto"/>
            </w:tcBorders>
            <w:vAlign w:val="center"/>
          </w:tcPr>
          <w:p w14:paraId="60EC8B5E" w14:textId="03DBBA5E" w:rsidR="00974C90" w:rsidRDefault="00974C90" w:rsidP="00570A77">
            <w:pPr>
              <w:pStyle w:val="InsideTable"/>
              <w:jc w:val="center"/>
            </w:pPr>
            <w:r>
              <w:t>Swept Vol.</w:t>
            </w:r>
          </w:p>
          <w:p w14:paraId="4543CD5C" w14:textId="6DAB6F0F" w:rsidR="00974C90" w:rsidRPr="00974C90" w:rsidRDefault="00974C90" w:rsidP="00570A77">
            <w:pPr>
              <w:pStyle w:val="InsideTable"/>
              <w:jc w:val="center"/>
            </w:pPr>
            <w:r>
              <w:t>(</w:t>
            </w:r>
            <w:r w:rsidRPr="00974C90">
              <w:t>expansion/compression</w:t>
            </w:r>
            <w:r>
              <w:t>)</w:t>
            </w:r>
          </w:p>
        </w:tc>
        <w:tc>
          <w:tcPr>
            <w:tcW w:w="0" w:type="auto"/>
            <w:tcBorders>
              <w:top w:val="single" w:sz="4" w:space="0" w:color="auto"/>
              <w:bottom w:val="single" w:sz="4" w:space="0" w:color="auto"/>
            </w:tcBorders>
            <w:vAlign w:val="center"/>
          </w:tcPr>
          <w:p w14:paraId="552A18AA" w14:textId="0137F9DE" w:rsidR="00974C90" w:rsidRDefault="00974C90" w:rsidP="00570A77">
            <w:pPr>
              <w:pStyle w:val="InsideTable"/>
              <w:jc w:val="center"/>
            </w:pPr>
            <w:r>
              <w:t>120.82/114.13 cm</w:t>
            </w:r>
            <w:r w:rsidRPr="00974C90">
              <w:rPr>
                <w:vertAlign w:val="superscript"/>
              </w:rPr>
              <w:t>3</w:t>
            </w:r>
          </w:p>
        </w:tc>
        <w:tc>
          <w:tcPr>
            <w:tcW w:w="0" w:type="auto"/>
            <w:tcBorders>
              <w:top w:val="single" w:sz="4" w:space="0" w:color="auto"/>
              <w:bottom w:val="single" w:sz="4" w:space="0" w:color="auto"/>
            </w:tcBorders>
            <w:vAlign w:val="center"/>
          </w:tcPr>
          <w:p w14:paraId="293F32F7" w14:textId="77777777" w:rsidR="00974C90" w:rsidRDefault="00974C90" w:rsidP="00570A77">
            <w:pPr>
              <w:pStyle w:val="InsideTable"/>
              <w:jc w:val="center"/>
            </w:pPr>
            <w:r w:rsidRPr="00974C90">
              <w:t xml:space="preserve">Clearance Vol. </w:t>
            </w:r>
          </w:p>
          <w:p w14:paraId="4B010E38" w14:textId="7892E4BA" w:rsidR="00974C90" w:rsidRPr="00974C90" w:rsidRDefault="00974C90" w:rsidP="00570A77">
            <w:pPr>
              <w:pStyle w:val="InsideTable"/>
              <w:jc w:val="center"/>
            </w:pPr>
            <w:r w:rsidRPr="00974C90">
              <w:t>(expansion/compression)</w:t>
            </w:r>
          </w:p>
        </w:tc>
        <w:tc>
          <w:tcPr>
            <w:tcW w:w="0" w:type="auto"/>
            <w:tcBorders>
              <w:top w:val="single" w:sz="4" w:space="0" w:color="auto"/>
              <w:bottom w:val="single" w:sz="4" w:space="0" w:color="auto"/>
            </w:tcBorders>
            <w:vAlign w:val="center"/>
          </w:tcPr>
          <w:p w14:paraId="028B59BB" w14:textId="09B621B8" w:rsidR="00974C90" w:rsidRDefault="00974C90" w:rsidP="00570A77">
            <w:pPr>
              <w:pStyle w:val="InsideTable"/>
              <w:jc w:val="center"/>
            </w:pPr>
            <w:r>
              <w:t>30.52/28.68 cm</w:t>
            </w:r>
            <w:r w:rsidRPr="00974C90">
              <w:rPr>
                <w:vertAlign w:val="superscript"/>
              </w:rPr>
              <w:t>3</w:t>
            </w:r>
          </w:p>
        </w:tc>
      </w:tr>
      <w:tr w:rsidR="00974C90" w:rsidRPr="00ED5C4F" w14:paraId="1510A8A0" w14:textId="77777777" w:rsidTr="00974C90">
        <w:trPr>
          <w:jc w:val="center"/>
        </w:trPr>
        <w:tc>
          <w:tcPr>
            <w:tcW w:w="0" w:type="auto"/>
            <w:tcBorders>
              <w:top w:val="single" w:sz="4" w:space="0" w:color="auto"/>
            </w:tcBorders>
            <w:vAlign w:val="center"/>
          </w:tcPr>
          <w:p w14:paraId="3C732C4E" w14:textId="0EE21530" w:rsidR="00974C90" w:rsidRDefault="00974C90" w:rsidP="00570A77">
            <w:pPr>
              <w:pStyle w:val="InsideTable"/>
              <w:jc w:val="center"/>
            </w:pPr>
            <w:r>
              <w:t>Dead Vol.</w:t>
            </w:r>
          </w:p>
          <w:p w14:paraId="406536F8" w14:textId="297784FA" w:rsidR="00974C90" w:rsidRPr="00974C90" w:rsidRDefault="00974C90" w:rsidP="00570A77">
            <w:pPr>
              <w:pStyle w:val="InsideTable"/>
              <w:jc w:val="center"/>
            </w:pPr>
            <w:r w:rsidRPr="00974C90">
              <w:t>(heater/cooler/regenerator)</w:t>
            </w:r>
          </w:p>
        </w:tc>
        <w:tc>
          <w:tcPr>
            <w:tcW w:w="0" w:type="auto"/>
            <w:tcBorders>
              <w:top w:val="single" w:sz="4" w:space="0" w:color="auto"/>
            </w:tcBorders>
            <w:vAlign w:val="center"/>
          </w:tcPr>
          <w:p w14:paraId="05FA8E75" w14:textId="0F6558C9" w:rsidR="00974C90" w:rsidRDefault="00974C90" w:rsidP="00570A77">
            <w:pPr>
              <w:pStyle w:val="InsideTable"/>
              <w:jc w:val="center"/>
            </w:pPr>
            <w:r w:rsidRPr="00974C90">
              <w:t>70.28/13.18/50.55 cm</w:t>
            </w:r>
            <w:r w:rsidRPr="00974C90">
              <w:rPr>
                <w:vertAlign w:val="superscript"/>
              </w:rPr>
              <w:t>3</w:t>
            </w:r>
          </w:p>
        </w:tc>
        <w:tc>
          <w:tcPr>
            <w:tcW w:w="0" w:type="auto"/>
            <w:tcBorders>
              <w:top w:val="single" w:sz="4" w:space="0" w:color="auto"/>
            </w:tcBorders>
            <w:vAlign w:val="center"/>
          </w:tcPr>
          <w:p w14:paraId="7837C11E" w14:textId="77777777" w:rsidR="00974C90" w:rsidRPr="00974C90" w:rsidRDefault="00974C90" w:rsidP="00570A77">
            <w:pPr>
              <w:pStyle w:val="InsideTable"/>
              <w:jc w:val="center"/>
            </w:pPr>
          </w:p>
        </w:tc>
        <w:tc>
          <w:tcPr>
            <w:tcW w:w="0" w:type="auto"/>
            <w:tcBorders>
              <w:top w:val="single" w:sz="4" w:space="0" w:color="auto"/>
            </w:tcBorders>
            <w:vAlign w:val="center"/>
          </w:tcPr>
          <w:p w14:paraId="0DF898F5" w14:textId="77777777" w:rsidR="00974C90" w:rsidRDefault="00974C90" w:rsidP="00570A77">
            <w:pPr>
              <w:pStyle w:val="InsideTable"/>
              <w:jc w:val="center"/>
            </w:pPr>
          </w:p>
        </w:tc>
      </w:tr>
    </w:tbl>
    <w:p w14:paraId="3A0D3C95" w14:textId="77777777" w:rsidR="00E46017" w:rsidRPr="00ED5C4F" w:rsidRDefault="00E46017" w:rsidP="00E46017">
      <w:pPr>
        <w:pStyle w:val="Paragraph"/>
      </w:pPr>
    </w:p>
    <w:p w14:paraId="2A4DD0DB" w14:textId="5038DF44" w:rsidR="00D257A8" w:rsidRDefault="00D257A8" w:rsidP="00C95AA9">
      <w:pPr>
        <w:pStyle w:val="TableCaption"/>
        <w:rPr>
          <w:lang w:val="en-GB" w:eastAsia="zh-CN"/>
        </w:rPr>
      </w:pPr>
      <w:bookmarkStart w:id="32" w:name="_Ref477097317"/>
      <w:r w:rsidRPr="00C95AA9">
        <w:rPr>
          <w:lang w:val="en-GB" w:eastAsia="zh-CN"/>
        </w:rPr>
        <w:t xml:space="preserve">Table </w:t>
      </w:r>
      <w:r w:rsidRPr="00C95AA9">
        <w:rPr>
          <w:lang w:val="en-GB" w:eastAsia="zh-CN"/>
        </w:rPr>
        <w:fldChar w:fldCharType="begin"/>
      </w:r>
      <w:r w:rsidRPr="00C95AA9">
        <w:rPr>
          <w:lang w:val="en-GB" w:eastAsia="zh-CN"/>
        </w:rPr>
        <w:instrText xml:space="preserve"> SEQ Table \* ARABIC </w:instrText>
      </w:r>
      <w:r w:rsidRPr="00C95AA9">
        <w:rPr>
          <w:lang w:val="en-GB" w:eastAsia="zh-CN"/>
        </w:rPr>
        <w:fldChar w:fldCharType="separate"/>
      </w:r>
      <w:r w:rsidR="004A6C04">
        <w:rPr>
          <w:noProof/>
          <w:lang w:val="en-GB" w:eastAsia="zh-CN"/>
        </w:rPr>
        <w:t>2</w:t>
      </w:r>
      <w:r w:rsidRPr="00C95AA9">
        <w:rPr>
          <w:lang w:val="en-GB" w:eastAsia="zh-CN"/>
        </w:rPr>
        <w:fldChar w:fldCharType="end"/>
      </w:r>
      <w:bookmarkEnd w:id="32"/>
      <w:r w:rsidRPr="00C95AA9">
        <w:rPr>
          <w:lang w:val="en-GB" w:eastAsia="zh-CN"/>
        </w:rPr>
        <w:t xml:space="preserve"> </w:t>
      </w:r>
      <w:r w:rsidR="00C95AA9" w:rsidRPr="00C95AA9">
        <w:rPr>
          <w:lang w:val="en-GB" w:eastAsia="zh-CN"/>
        </w:rPr>
        <w:t>Thermal efficiency of the proposed model, previous thermal m</w:t>
      </w:r>
      <w:r w:rsidR="00C95AA9">
        <w:rPr>
          <w:lang w:val="en-GB" w:eastAsia="zh-CN"/>
        </w:rPr>
        <w:t>odels and experimental data</w:t>
      </w:r>
      <w:r w:rsidR="00573EC9">
        <w:rPr>
          <w:lang w:val="en-GB" w:eastAsia="zh-CN"/>
        </w:rPr>
        <w:t xml:space="preserve"> </w:t>
      </w:r>
      <w:r w:rsidR="00C95AA9">
        <w:rPr>
          <w:lang w:val="en-GB" w:eastAsia="zh-CN"/>
        </w:rPr>
        <w:t xml:space="preserve">(at </w:t>
      </w:r>
      <w:proofErr w:type="spellStart"/>
      <w:r w:rsidR="00C95AA9" w:rsidRPr="00C95AA9">
        <w:rPr>
          <w:i/>
          <w:lang w:val="en-GB" w:eastAsia="zh-CN"/>
        </w:rPr>
        <w:t>T</w:t>
      </w:r>
      <w:r w:rsidR="00C95AA9" w:rsidRPr="00C95AA9">
        <w:rPr>
          <w:i/>
          <w:vertAlign w:val="subscript"/>
          <w:lang w:val="en-GB" w:eastAsia="zh-CN"/>
        </w:rPr>
        <w:t>hw</w:t>
      </w:r>
      <w:proofErr w:type="spellEnd"/>
      <w:r w:rsidR="00C95AA9" w:rsidRPr="00C95AA9">
        <w:rPr>
          <w:lang w:val="en-GB" w:eastAsia="zh-CN"/>
        </w:rPr>
        <w:t>=922</w:t>
      </w:r>
      <w:r w:rsidR="00C95AA9">
        <w:rPr>
          <w:lang w:val="en-GB" w:eastAsia="zh-CN"/>
        </w:rPr>
        <w:t xml:space="preserve">K and </w:t>
      </w:r>
      <w:proofErr w:type="spellStart"/>
      <w:r w:rsidR="00C95AA9" w:rsidRPr="00C95AA9">
        <w:rPr>
          <w:i/>
          <w:lang w:val="en-GB" w:eastAsia="zh-CN"/>
        </w:rPr>
        <w:t>T</w:t>
      </w:r>
      <w:r w:rsidR="00C95AA9" w:rsidRPr="00C95AA9">
        <w:rPr>
          <w:i/>
          <w:vertAlign w:val="subscript"/>
          <w:lang w:val="en-GB" w:eastAsia="zh-CN"/>
        </w:rPr>
        <w:t>cw</w:t>
      </w:r>
      <w:proofErr w:type="spellEnd"/>
      <w:r w:rsidR="00C95AA9" w:rsidRPr="00C95AA9">
        <w:rPr>
          <w:lang w:val="en-GB" w:eastAsia="zh-CN"/>
        </w:rPr>
        <w:t>=288</w:t>
      </w:r>
      <w:r w:rsidR="00C95AA9">
        <w:rPr>
          <w:lang w:val="en-GB" w:eastAsia="zh-CN"/>
        </w:rPr>
        <w:t>K)</w:t>
      </w:r>
    </w:p>
    <w:tbl>
      <w:tblPr>
        <w:tblStyle w:val="a8"/>
        <w:tblW w:w="5000" w:type="pct"/>
        <w:tblLook w:val="04A0" w:firstRow="1" w:lastRow="0" w:firstColumn="1" w:lastColumn="0" w:noHBand="0" w:noVBand="1"/>
      </w:tblPr>
      <w:tblGrid>
        <w:gridCol w:w="905"/>
        <w:gridCol w:w="864"/>
        <w:gridCol w:w="649"/>
        <w:gridCol w:w="623"/>
        <w:gridCol w:w="843"/>
        <w:gridCol w:w="649"/>
        <w:gridCol w:w="625"/>
        <w:gridCol w:w="845"/>
        <w:gridCol w:w="655"/>
        <w:gridCol w:w="630"/>
        <w:gridCol w:w="858"/>
        <w:gridCol w:w="1204"/>
      </w:tblGrid>
      <w:tr w:rsidR="007C418E" w:rsidRPr="00B33FB1" w14:paraId="5D01614A" w14:textId="77777777" w:rsidTr="003B01E8">
        <w:trPr>
          <w:trHeight w:val="1338"/>
        </w:trPr>
        <w:tc>
          <w:tcPr>
            <w:tcW w:w="484" w:type="pct"/>
            <w:vMerge w:val="restart"/>
            <w:vAlign w:val="center"/>
          </w:tcPr>
          <w:p w14:paraId="73D3997A" w14:textId="77777777" w:rsidR="0033238B" w:rsidRPr="00B33FB1" w:rsidRDefault="0033238B" w:rsidP="003B01E8">
            <w:pPr>
              <w:pStyle w:val="TableCaption"/>
              <w:rPr>
                <w:sz w:val="16"/>
                <w:lang w:val="en-GB" w:eastAsia="zh-CN"/>
              </w:rPr>
            </w:pPr>
            <w:r w:rsidRPr="00B33FB1">
              <w:rPr>
                <w:sz w:val="16"/>
                <w:lang w:val="en-GB" w:eastAsia="zh-CN"/>
              </w:rPr>
              <w:t>Rotation Speed</w:t>
            </w:r>
          </w:p>
          <w:p w14:paraId="0332DB13" w14:textId="6C4E7502" w:rsidR="005B2242" w:rsidRPr="00B33FB1" w:rsidRDefault="005B2242" w:rsidP="003B01E8">
            <w:pPr>
              <w:pStyle w:val="TableCaption"/>
              <w:rPr>
                <w:sz w:val="16"/>
                <w:lang w:val="en-GB" w:eastAsia="zh-CN"/>
              </w:rPr>
            </w:pPr>
            <w:r w:rsidRPr="00B33FB1">
              <w:rPr>
                <w:sz w:val="16"/>
                <w:lang w:val="en-GB" w:eastAsia="zh-CN"/>
              </w:rPr>
              <w:t>(Hz)</w:t>
            </w:r>
          </w:p>
        </w:tc>
        <w:tc>
          <w:tcPr>
            <w:tcW w:w="462" w:type="pct"/>
            <w:vMerge w:val="restart"/>
            <w:vAlign w:val="center"/>
          </w:tcPr>
          <w:p w14:paraId="6F93A350" w14:textId="77777777" w:rsidR="0033238B" w:rsidRPr="00B33FB1" w:rsidRDefault="0033238B" w:rsidP="003B01E8">
            <w:pPr>
              <w:pStyle w:val="TableCaption"/>
              <w:rPr>
                <w:sz w:val="16"/>
                <w:lang w:val="en-GB" w:eastAsia="zh-CN"/>
              </w:rPr>
            </w:pPr>
            <w:r w:rsidRPr="00B33FB1">
              <w:rPr>
                <w:sz w:val="16"/>
                <w:lang w:val="en-GB" w:eastAsia="zh-CN"/>
              </w:rPr>
              <w:t>Mean effective pressure</w:t>
            </w:r>
          </w:p>
          <w:p w14:paraId="510B21BF" w14:textId="1DBD4D5A" w:rsidR="0033238B" w:rsidRPr="00B33FB1" w:rsidRDefault="0033238B" w:rsidP="003B01E8">
            <w:pPr>
              <w:pStyle w:val="TableCaption"/>
              <w:rPr>
                <w:sz w:val="16"/>
                <w:lang w:val="en-GB" w:eastAsia="zh-CN"/>
              </w:rPr>
            </w:pPr>
            <w:r w:rsidRPr="00B33FB1">
              <w:rPr>
                <w:sz w:val="16"/>
                <w:lang w:val="en-GB" w:eastAsia="zh-CN"/>
              </w:rPr>
              <w:t>(</w:t>
            </w:r>
            <w:r w:rsidR="00EE1306" w:rsidRPr="00B33FB1">
              <w:rPr>
                <w:sz w:val="16"/>
                <w:lang w:val="en-GB" w:eastAsia="zh-CN"/>
              </w:rPr>
              <w:t>M</w:t>
            </w:r>
            <w:r w:rsidRPr="00B33FB1">
              <w:rPr>
                <w:sz w:val="16"/>
                <w:lang w:val="en-GB" w:eastAsia="zh-CN"/>
              </w:rPr>
              <w:t>Pa)</w:t>
            </w:r>
          </w:p>
        </w:tc>
        <w:tc>
          <w:tcPr>
            <w:tcW w:w="1131" w:type="pct"/>
            <w:gridSpan w:val="3"/>
            <w:vAlign w:val="center"/>
          </w:tcPr>
          <w:p w14:paraId="3D1D4DCB" w14:textId="77777777" w:rsidR="0033238B" w:rsidRPr="00B33FB1" w:rsidRDefault="000C2D6A" w:rsidP="003B01E8">
            <w:pPr>
              <w:pStyle w:val="TableCaption"/>
              <w:rPr>
                <w:sz w:val="16"/>
                <w:lang w:val="en-GB" w:eastAsia="zh-CN"/>
              </w:rPr>
            </w:pPr>
            <w:r w:rsidRPr="00B33FB1">
              <w:rPr>
                <w:sz w:val="16"/>
                <w:lang w:val="en-GB" w:eastAsia="zh-CN"/>
              </w:rPr>
              <w:t>Thermal efficiency predicted by the simple analysis</w:t>
            </w:r>
          </w:p>
          <w:p w14:paraId="5184A607" w14:textId="5D20DCBB" w:rsidR="000C2D6A" w:rsidRPr="00B33FB1" w:rsidRDefault="000C2D6A" w:rsidP="003B01E8">
            <w:pPr>
              <w:pStyle w:val="TableCaption"/>
              <w:rPr>
                <w:sz w:val="16"/>
                <w:lang w:val="en-GB" w:eastAsia="zh-CN"/>
              </w:rPr>
            </w:pPr>
            <w:r w:rsidRPr="00B33FB1">
              <w:rPr>
                <w:sz w:val="16"/>
                <w:lang w:val="en-GB" w:eastAsia="zh-CN"/>
              </w:rPr>
              <w:t xml:space="preserve">(variable </w:t>
            </w:r>
            <w:proofErr w:type="spellStart"/>
            <w:r w:rsidRPr="00B33FB1">
              <w:rPr>
                <w:sz w:val="16"/>
                <w:lang w:val="en-GB" w:eastAsia="zh-CN"/>
              </w:rPr>
              <w:t>Pr</w:t>
            </w:r>
            <w:proofErr w:type="spellEnd"/>
            <w:r w:rsidRPr="00B33FB1">
              <w:rPr>
                <w:sz w:val="16"/>
                <w:lang w:val="en-GB" w:eastAsia="zh-CN"/>
              </w:rPr>
              <w:t xml:space="preserve"> </w:t>
            </w:r>
            <w:r w:rsidRPr="00B33FB1">
              <w:rPr>
                <w:sz w:val="16"/>
                <w:lang w:val="en-GB" w:eastAsia="zh-CN"/>
              </w:rPr>
              <w:fldChar w:fldCharType="begin" w:fldLock="1"/>
            </w:r>
            <w:r w:rsidR="004A6C04">
              <w:rPr>
                <w:sz w:val="16"/>
                <w:lang w:val="en-GB" w:eastAsia="zh-CN"/>
              </w:rPr>
              <w:instrText>ADDIN CSL_CITATION { "citationItems" : [ { "id" : "ITEM-1", "itemData" : { "author" : [ { "dropping-particle" : "", "family" : "Urieli", "given" : "Israel", "non-dropping-particle" : "", "parse-names" : false, "suffix" : "" }, { "dropping-particle" : "", "family" : "Berchowitz", "given" : "David M", "non-dropping-particle" : "", "parse-names" : false, "suffix" : "" } ], "id" : "ITEM-1", "issued" : { "date-parts" : [ [ "1984" ] ] }, "publisher" : "A. Hilger", "publisher-place" : "Bristol", "title" : "Stirling cycle engine analysis", "type" : "book" }, "uris" : [ "http://www.mendeley.com/documents/?uuid=df18eddf-2513-42f0-9e99-2c970495e3b3" ] } ], "mendeley" : { "formattedCitation" : "[6]", "plainTextFormattedCitation" : "[6]", "previouslyFormattedCitation" : "[13]" }, "properties" : { "noteIndex" : 0 }, "schema" : "https://github.com/citation-style-language/schema/raw/master/csl-citation.json" }</w:instrText>
            </w:r>
            <w:r w:rsidRPr="00B33FB1">
              <w:rPr>
                <w:sz w:val="16"/>
                <w:lang w:val="en-GB" w:eastAsia="zh-CN"/>
              </w:rPr>
              <w:fldChar w:fldCharType="separate"/>
            </w:r>
            <w:r w:rsidR="004A6C04" w:rsidRPr="004A6C04">
              <w:rPr>
                <w:noProof/>
                <w:sz w:val="16"/>
                <w:lang w:val="en-GB" w:eastAsia="zh-CN"/>
              </w:rPr>
              <w:t>[6]</w:t>
            </w:r>
            <w:r w:rsidRPr="00B33FB1">
              <w:rPr>
                <w:sz w:val="16"/>
                <w:lang w:val="en-GB" w:eastAsia="zh-CN"/>
              </w:rPr>
              <w:fldChar w:fldCharType="end"/>
            </w:r>
            <w:r w:rsidRPr="00B33FB1">
              <w:rPr>
                <w:sz w:val="16"/>
                <w:lang w:val="en-GB" w:eastAsia="zh-CN"/>
              </w:rPr>
              <w:t>)</w:t>
            </w:r>
          </w:p>
        </w:tc>
        <w:tc>
          <w:tcPr>
            <w:tcW w:w="1133" w:type="pct"/>
            <w:gridSpan w:val="3"/>
            <w:vAlign w:val="center"/>
          </w:tcPr>
          <w:p w14:paraId="11AEE168" w14:textId="77777777" w:rsidR="0033238B" w:rsidRPr="00B33FB1" w:rsidRDefault="0026649C" w:rsidP="003B01E8">
            <w:pPr>
              <w:pStyle w:val="TableCaption"/>
              <w:rPr>
                <w:sz w:val="16"/>
                <w:lang w:val="en-GB" w:eastAsia="zh-CN"/>
              </w:rPr>
            </w:pPr>
            <w:r w:rsidRPr="00B33FB1">
              <w:rPr>
                <w:sz w:val="16"/>
                <w:lang w:val="en-GB" w:eastAsia="zh-CN"/>
              </w:rPr>
              <w:t>Thermal efficiency predicted by the adiabatic analysis</w:t>
            </w:r>
          </w:p>
          <w:p w14:paraId="72529820" w14:textId="6145A1BB" w:rsidR="0026649C" w:rsidRPr="00B33FB1" w:rsidRDefault="0026649C" w:rsidP="003B01E8">
            <w:pPr>
              <w:pStyle w:val="TableCaption"/>
              <w:rPr>
                <w:sz w:val="16"/>
                <w:lang w:val="en-GB" w:eastAsia="zh-CN"/>
              </w:rPr>
            </w:pPr>
            <w:r w:rsidRPr="00B33FB1">
              <w:rPr>
                <w:sz w:val="16"/>
                <w:lang w:val="en-GB" w:eastAsia="zh-CN"/>
              </w:rPr>
              <w:t xml:space="preserve">(simple II </w:t>
            </w:r>
            <w:r w:rsidR="003F1A18" w:rsidRPr="00B33FB1">
              <w:rPr>
                <w:sz w:val="16"/>
                <w:lang w:val="en-GB" w:eastAsia="zh-CN"/>
              </w:rPr>
              <w:fldChar w:fldCharType="begin" w:fldLock="1"/>
            </w:r>
            <w:r w:rsidR="004A6C04">
              <w:rPr>
                <w:sz w:val="16"/>
                <w:lang w:val="en-GB" w:eastAsia="zh-CN"/>
              </w:rPr>
              <w:instrText>ADDIN CSL_CITATION { "citationItems" : [ { "id" : "ITEM-1", "itemData" : { "author" : [ { "dropping-particle" : "", "family" : "Strauss", "given" : "Johannes M", "non-dropping-particle" : "", "parse-names" : false, "suffix" : "" }, { "dropping-particle" : "", "family" : "Dobson", "given" : "Robert T", "non-dropping-particle" : "", "parse-names" : false, "suffix" : "" } ], "container-title" : "Journal of Energy in Southern Africa", "id" : "ITEM-1", "issue" : "2", "issued" : { "date-parts" : [ [ "2010" ] ] }, "page" : "17-29", "title" : "Evaluation of a second order simulation for Sterling engine design and optimisation", "type" : "article-journal", "volume" : "21" }, "uris" : [ "http://www.mendeley.com/documents/?uuid=11b6b05b-14f2-4d55-bf3e-0e6ee10a3106" ] } ], "mendeley" : { "formattedCitation" : "[9]", "plainTextFormattedCitation" : "[9]", "previouslyFormattedCitation" : "[16]" }, "properties" : { "noteIndex" : 0 }, "schema" : "https://github.com/citation-style-language/schema/raw/master/csl-citation.json" }</w:instrText>
            </w:r>
            <w:r w:rsidR="003F1A18" w:rsidRPr="00B33FB1">
              <w:rPr>
                <w:sz w:val="16"/>
                <w:lang w:val="en-GB" w:eastAsia="zh-CN"/>
              </w:rPr>
              <w:fldChar w:fldCharType="separate"/>
            </w:r>
            <w:r w:rsidR="004A6C04" w:rsidRPr="004A6C04">
              <w:rPr>
                <w:noProof/>
                <w:sz w:val="16"/>
                <w:lang w:val="en-GB" w:eastAsia="zh-CN"/>
              </w:rPr>
              <w:t>[9]</w:t>
            </w:r>
            <w:r w:rsidR="003F1A18" w:rsidRPr="00B33FB1">
              <w:rPr>
                <w:sz w:val="16"/>
                <w:lang w:val="en-GB" w:eastAsia="zh-CN"/>
              </w:rPr>
              <w:fldChar w:fldCharType="end"/>
            </w:r>
            <w:r w:rsidRPr="00B33FB1">
              <w:rPr>
                <w:sz w:val="16"/>
                <w:lang w:val="en-GB" w:eastAsia="zh-CN"/>
              </w:rPr>
              <w:t>)</w:t>
            </w:r>
          </w:p>
        </w:tc>
        <w:tc>
          <w:tcPr>
            <w:tcW w:w="1146" w:type="pct"/>
            <w:gridSpan w:val="3"/>
            <w:vAlign w:val="center"/>
          </w:tcPr>
          <w:p w14:paraId="75EA05A4" w14:textId="77777777" w:rsidR="0033238B" w:rsidRPr="00B33FB1" w:rsidRDefault="00E11559" w:rsidP="003B01E8">
            <w:pPr>
              <w:pStyle w:val="TableCaption"/>
              <w:rPr>
                <w:sz w:val="16"/>
                <w:lang w:eastAsia="zh-CN"/>
              </w:rPr>
            </w:pPr>
            <w:r w:rsidRPr="00B33FB1">
              <w:rPr>
                <w:sz w:val="16"/>
                <w:lang w:eastAsia="zh-CN"/>
              </w:rPr>
              <w:t>Thermal efficiency predicted by the proposed Stirling Engine model</w:t>
            </w:r>
          </w:p>
          <w:p w14:paraId="137E8ED8" w14:textId="5F6A2A43" w:rsidR="00E11559" w:rsidRPr="00B33FB1" w:rsidRDefault="00E11559" w:rsidP="003B01E8">
            <w:pPr>
              <w:pStyle w:val="TableCaption"/>
              <w:rPr>
                <w:sz w:val="16"/>
                <w:lang w:eastAsia="zh-CN"/>
              </w:rPr>
            </w:pPr>
          </w:p>
        </w:tc>
        <w:tc>
          <w:tcPr>
            <w:tcW w:w="644" w:type="pct"/>
            <w:vAlign w:val="center"/>
          </w:tcPr>
          <w:p w14:paraId="793ABA13" w14:textId="173C9C1B" w:rsidR="0033238B" w:rsidRPr="00B33FB1" w:rsidRDefault="009E0A9D" w:rsidP="003B01E8">
            <w:pPr>
              <w:pStyle w:val="TableCaption"/>
              <w:rPr>
                <w:sz w:val="16"/>
                <w:lang w:val="en-GB" w:eastAsia="zh-CN"/>
              </w:rPr>
            </w:pPr>
            <w:r w:rsidRPr="00B33FB1">
              <w:rPr>
                <w:sz w:val="16"/>
                <w:lang w:val="en-GB" w:eastAsia="zh-CN"/>
              </w:rPr>
              <w:t xml:space="preserve">Experimental efficiency </w:t>
            </w:r>
            <w:r w:rsidR="00D55ED9" w:rsidRPr="00B33FB1">
              <w:rPr>
                <w:sz w:val="16"/>
                <w:lang w:val="en-GB" w:eastAsia="zh-CN"/>
              </w:rPr>
              <w:fldChar w:fldCharType="begin" w:fldLock="1"/>
            </w:r>
            <w:r w:rsidR="004A6C04">
              <w:rPr>
                <w:sz w:val="16"/>
                <w:lang w:val="en-GB" w:eastAsia="zh-CN"/>
              </w:rPr>
              <w:instrText>ADDIN CSL_CITATION { "citationItems" : [ { "id" : "ITEM-1", "itemData" : { "ISSN" : "0306-2619", "author" : [ { "dropping-particle" : "", "family" : "Babaelahi", "given" : "Mojtaba", "non-dropping-particle" : "", "parse-names" : false, "suffix" : "" }, { "dropping-particle" : "", "family" : "Sayyaadi", "given" : "Hoseyn", "non-dropping-particle" : "", "parse-names" : false, "suffix" : "" } ], "container-title" : "Applied Energy", "id" : "ITEM-1", "issued" : { "date-parts" : [ [ "2015" ] ] }, "page" : "143-159", "title" : "A new thermal model based on polytropic numerical simulation of Stirling engines", "type" : "article-journal", "volume" : "141" }, "uris" : [ "http://www.mendeley.com/documents/?uuid=56f9b539-1802-4abf-95df-4131d82bc3ce" ] } ], "mendeley" : { "formattedCitation" : "[12]", "plainTextFormattedCitation" : "[12]", "previouslyFormattedCitation" : "[19]" }, "properties" : { "noteIndex" : 0 }, "schema" : "https://github.com/citation-style-language/schema/raw/master/csl-citation.json" }</w:instrText>
            </w:r>
            <w:r w:rsidR="00D55ED9" w:rsidRPr="00B33FB1">
              <w:rPr>
                <w:sz w:val="16"/>
                <w:lang w:val="en-GB" w:eastAsia="zh-CN"/>
              </w:rPr>
              <w:fldChar w:fldCharType="separate"/>
            </w:r>
            <w:r w:rsidR="004A6C04" w:rsidRPr="004A6C04">
              <w:rPr>
                <w:noProof/>
                <w:sz w:val="16"/>
                <w:lang w:val="en-GB" w:eastAsia="zh-CN"/>
              </w:rPr>
              <w:t>[12]</w:t>
            </w:r>
            <w:r w:rsidR="00D55ED9" w:rsidRPr="00B33FB1">
              <w:rPr>
                <w:sz w:val="16"/>
                <w:lang w:val="en-GB" w:eastAsia="zh-CN"/>
              </w:rPr>
              <w:fldChar w:fldCharType="end"/>
            </w:r>
          </w:p>
        </w:tc>
      </w:tr>
      <w:tr w:rsidR="007C418E" w:rsidRPr="00B33FB1" w14:paraId="4B3F6F22" w14:textId="77777777" w:rsidTr="003B01E8">
        <w:tc>
          <w:tcPr>
            <w:tcW w:w="484" w:type="pct"/>
            <w:vMerge/>
            <w:vAlign w:val="center"/>
          </w:tcPr>
          <w:p w14:paraId="487626BA" w14:textId="7D0A050E" w:rsidR="006102A3" w:rsidRPr="00B33FB1" w:rsidRDefault="006102A3" w:rsidP="003B01E8">
            <w:pPr>
              <w:pStyle w:val="TableCaption"/>
              <w:rPr>
                <w:sz w:val="16"/>
                <w:lang w:val="en-GB" w:eastAsia="zh-CN"/>
              </w:rPr>
            </w:pPr>
          </w:p>
        </w:tc>
        <w:tc>
          <w:tcPr>
            <w:tcW w:w="462" w:type="pct"/>
            <w:vMerge/>
            <w:vAlign w:val="center"/>
          </w:tcPr>
          <w:p w14:paraId="77B880F6" w14:textId="77777777" w:rsidR="006102A3" w:rsidRPr="00B33FB1" w:rsidRDefault="006102A3" w:rsidP="003B01E8">
            <w:pPr>
              <w:pStyle w:val="TableCaption"/>
              <w:rPr>
                <w:sz w:val="16"/>
                <w:lang w:val="en-GB" w:eastAsia="zh-CN"/>
              </w:rPr>
            </w:pPr>
          </w:p>
        </w:tc>
        <w:tc>
          <w:tcPr>
            <w:tcW w:w="347" w:type="pct"/>
            <w:vAlign w:val="center"/>
          </w:tcPr>
          <w:p w14:paraId="79BDD9A2" w14:textId="77777777" w:rsidR="006102A3" w:rsidRPr="00B33FB1" w:rsidRDefault="006102A3" w:rsidP="003B01E8">
            <w:pPr>
              <w:pStyle w:val="TableCaption"/>
              <w:rPr>
                <w:sz w:val="16"/>
                <w:lang w:val="en-GB" w:eastAsia="zh-CN"/>
              </w:rPr>
            </w:pPr>
            <w:r w:rsidRPr="00B33FB1">
              <w:rPr>
                <w:sz w:val="16"/>
                <w:lang w:val="en-GB" w:eastAsia="zh-CN"/>
              </w:rPr>
              <w:t>Value</w:t>
            </w:r>
          </w:p>
          <w:p w14:paraId="7C3863EF" w14:textId="7733C138" w:rsidR="006102A3" w:rsidRPr="00B33FB1" w:rsidRDefault="006102A3" w:rsidP="003B01E8">
            <w:pPr>
              <w:pStyle w:val="TableCaption"/>
              <w:rPr>
                <w:sz w:val="16"/>
                <w:lang w:val="en-GB" w:eastAsia="zh-CN"/>
              </w:rPr>
            </w:pPr>
            <w:r w:rsidRPr="00B33FB1">
              <w:rPr>
                <w:sz w:val="16"/>
                <w:lang w:val="en-GB" w:eastAsia="zh-CN"/>
              </w:rPr>
              <w:t>(%)</w:t>
            </w:r>
          </w:p>
        </w:tc>
        <w:tc>
          <w:tcPr>
            <w:tcW w:w="333" w:type="pct"/>
            <w:vAlign w:val="center"/>
          </w:tcPr>
          <w:p w14:paraId="4BC486A3" w14:textId="77777777" w:rsidR="006102A3" w:rsidRPr="00B33FB1" w:rsidRDefault="006102A3" w:rsidP="003B01E8">
            <w:pPr>
              <w:pStyle w:val="TableCaption"/>
              <w:rPr>
                <w:sz w:val="16"/>
                <w:lang w:val="en-GB" w:eastAsia="zh-CN"/>
              </w:rPr>
            </w:pPr>
            <w:r w:rsidRPr="00B33FB1">
              <w:rPr>
                <w:sz w:val="16"/>
                <w:lang w:val="en-GB" w:eastAsia="zh-CN"/>
              </w:rPr>
              <w:t>Error</w:t>
            </w:r>
          </w:p>
          <w:p w14:paraId="1A5ED0B9" w14:textId="38FE1E5E" w:rsidR="006102A3" w:rsidRPr="00B33FB1" w:rsidRDefault="006102A3" w:rsidP="003B01E8">
            <w:pPr>
              <w:pStyle w:val="TableCaption"/>
              <w:rPr>
                <w:sz w:val="16"/>
                <w:lang w:val="en-GB" w:eastAsia="zh-CN"/>
              </w:rPr>
            </w:pPr>
            <w:r w:rsidRPr="00B33FB1">
              <w:rPr>
                <w:sz w:val="16"/>
                <w:lang w:val="en-GB" w:eastAsia="zh-CN"/>
              </w:rPr>
              <w:t>(%)</w:t>
            </w:r>
          </w:p>
        </w:tc>
        <w:tc>
          <w:tcPr>
            <w:tcW w:w="451" w:type="pct"/>
            <w:vAlign w:val="center"/>
          </w:tcPr>
          <w:p w14:paraId="07DFCAC1" w14:textId="77777777" w:rsidR="006102A3" w:rsidRPr="00B33FB1" w:rsidRDefault="006102A3" w:rsidP="003B01E8">
            <w:pPr>
              <w:pStyle w:val="TableCaption"/>
              <w:rPr>
                <w:sz w:val="16"/>
                <w:lang w:val="en-GB" w:eastAsia="zh-CN"/>
              </w:rPr>
            </w:pPr>
            <w:r w:rsidRPr="00B33FB1">
              <w:rPr>
                <w:sz w:val="16"/>
                <w:lang w:val="en-GB" w:eastAsia="zh-CN"/>
              </w:rPr>
              <w:t>Average error</w:t>
            </w:r>
          </w:p>
          <w:p w14:paraId="4279F74A" w14:textId="37F60A24" w:rsidR="006102A3" w:rsidRPr="00B33FB1" w:rsidRDefault="006102A3" w:rsidP="003B01E8">
            <w:pPr>
              <w:pStyle w:val="TableCaption"/>
              <w:rPr>
                <w:sz w:val="16"/>
                <w:lang w:val="en-GB" w:eastAsia="zh-CN"/>
              </w:rPr>
            </w:pPr>
            <w:r w:rsidRPr="00B33FB1">
              <w:rPr>
                <w:sz w:val="16"/>
                <w:lang w:val="en-GB" w:eastAsia="zh-CN"/>
              </w:rPr>
              <w:t>(%)</w:t>
            </w:r>
          </w:p>
        </w:tc>
        <w:tc>
          <w:tcPr>
            <w:tcW w:w="347" w:type="pct"/>
            <w:vAlign w:val="center"/>
          </w:tcPr>
          <w:p w14:paraId="745AD6CB" w14:textId="77777777" w:rsidR="006102A3" w:rsidRPr="00B33FB1" w:rsidRDefault="006102A3" w:rsidP="003B01E8">
            <w:pPr>
              <w:pStyle w:val="TableCaption"/>
              <w:rPr>
                <w:sz w:val="16"/>
                <w:lang w:val="en-GB" w:eastAsia="zh-CN"/>
              </w:rPr>
            </w:pPr>
            <w:r w:rsidRPr="00B33FB1">
              <w:rPr>
                <w:sz w:val="16"/>
                <w:lang w:val="en-GB" w:eastAsia="zh-CN"/>
              </w:rPr>
              <w:t>Value</w:t>
            </w:r>
          </w:p>
          <w:p w14:paraId="5C10A08E" w14:textId="5BEF2141" w:rsidR="006102A3" w:rsidRPr="00B33FB1" w:rsidRDefault="006102A3" w:rsidP="003B01E8">
            <w:pPr>
              <w:pStyle w:val="TableCaption"/>
              <w:rPr>
                <w:sz w:val="16"/>
                <w:lang w:val="en-GB" w:eastAsia="zh-CN"/>
              </w:rPr>
            </w:pPr>
            <w:r w:rsidRPr="00B33FB1">
              <w:rPr>
                <w:sz w:val="16"/>
                <w:lang w:val="en-GB" w:eastAsia="zh-CN"/>
              </w:rPr>
              <w:t>(%)</w:t>
            </w:r>
          </w:p>
        </w:tc>
        <w:tc>
          <w:tcPr>
            <w:tcW w:w="334" w:type="pct"/>
            <w:vAlign w:val="center"/>
          </w:tcPr>
          <w:p w14:paraId="7FDBB006" w14:textId="77777777" w:rsidR="006102A3" w:rsidRPr="00B33FB1" w:rsidRDefault="006102A3" w:rsidP="003B01E8">
            <w:pPr>
              <w:pStyle w:val="TableCaption"/>
              <w:rPr>
                <w:sz w:val="16"/>
                <w:lang w:val="en-GB" w:eastAsia="zh-CN"/>
              </w:rPr>
            </w:pPr>
            <w:r w:rsidRPr="00B33FB1">
              <w:rPr>
                <w:sz w:val="16"/>
                <w:lang w:val="en-GB" w:eastAsia="zh-CN"/>
              </w:rPr>
              <w:t>Error</w:t>
            </w:r>
          </w:p>
          <w:p w14:paraId="04EC5D27" w14:textId="29FCC839" w:rsidR="006102A3" w:rsidRPr="00B33FB1" w:rsidRDefault="006102A3" w:rsidP="003B01E8">
            <w:pPr>
              <w:pStyle w:val="TableCaption"/>
              <w:rPr>
                <w:sz w:val="16"/>
                <w:lang w:val="en-GB" w:eastAsia="zh-CN"/>
              </w:rPr>
            </w:pPr>
            <w:r w:rsidRPr="00B33FB1">
              <w:rPr>
                <w:sz w:val="16"/>
                <w:lang w:val="en-GB" w:eastAsia="zh-CN"/>
              </w:rPr>
              <w:t>(%)</w:t>
            </w:r>
          </w:p>
        </w:tc>
        <w:tc>
          <w:tcPr>
            <w:tcW w:w="452" w:type="pct"/>
            <w:vAlign w:val="center"/>
          </w:tcPr>
          <w:p w14:paraId="6199F7DD" w14:textId="77777777" w:rsidR="006102A3" w:rsidRPr="00B33FB1" w:rsidRDefault="006102A3" w:rsidP="003B01E8">
            <w:pPr>
              <w:pStyle w:val="TableCaption"/>
              <w:rPr>
                <w:sz w:val="16"/>
                <w:lang w:val="en-GB" w:eastAsia="zh-CN"/>
              </w:rPr>
            </w:pPr>
            <w:r w:rsidRPr="00B33FB1">
              <w:rPr>
                <w:sz w:val="16"/>
                <w:lang w:val="en-GB" w:eastAsia="zh-CN"/>
              </w:rPr>
              <w:t>Average error</w:t>
            </w:r>
          </w:p>
          <w:p w14:paraId="7ABE546A" w14:textId="6AC6CC39" w:rsidR="006102A3" w:rsidRPr="00B33FB1" w:rsidRDefault="006102A3" w:rsidP="003B01E8">
            <w:pPr>
              <w:pStyle w:val="TableCaption"/>
              <w:rPr>
                <w:sz w:val="16"/>
                <w:lang w:val="en-GB" w:eastAsia="zh-CN"/>
              </w:rPr>
            </w:pPr>
            <w:r w:rsidRPr="00B33FB1">
              <w:rPr>
                <w:sz w:val="16"/>
                <w:lang w:val="en-GB" w:eastAsia="zh-CN"/>
              </w:rPr>
              <w:t>(%)</w:t>
            </w:r>
          </w:p>
        </w:tc>
        <w:tc>
          <w:tcPr>
            <w:tcW w:w="350" w:type="pct"/>
            <w:vAlign w:val="center"/>
          </w:tcPr>
          <w:p w14:paraId="007CB7E4" w14:textId="77777777" w:rsidR="006102A3" w:rsidRPr="00B33FB1" w:rsidRDefault="006102A3" w:rsidP="003B01E8">
            <w:pPr>
              <w:pStyle w:val="TableCaption"/>
              <w:rPr>
                <w:sz w:val="16"/>
                <w:lang w:val="en-GB" w:eastAsia="zh-CN"/>
              </w:rPr>
            </w:pPr>
            <w:r w:rsidRPr="00B33FB1">
              <w:rPr>
                <w:sz w:val="16"/>
                <w:lang w:val="en-GB" w:eastAsia="zh-CN"/>
              </w:rPr>
              <w:t>Value</w:t>
            </w:r>
          </w:p>
          <w:p w14:paraId="72B97000" w14:textId="4BA74F1D" w:rsidR="006102A3" w:rsidRPr="00B33FB1" w:rsidRDefault="006102A3" w:rsidP="003B01E8">
            <w:pPr>
              <w:pStyle w:val="TableCaption"/>
              <w:rPr>
                <w:sz w:val="16"/>
                <w:lang w:val="en-GB" w:eastAsia="zh-CN"/>
              </w:rPr>
            </w:pPr>
            <w:r w:rsidRPr="00B33FB1">
              <w:rPr>
                <w:sz w:val="16"/>
                <w:lang w:val="en-GB" w:eastAsia="zh-CN"/>
              </w:rPr>
              <w:t>(%)</w:t>
            </w:r>
          </w:p>
        </w:tc>
        <w:tc>
          <w:tcPr>
            <w:tcW w:w="337" w:type="pct"/>
            <w:vAlign w:val="center"/>
          </w:tcPr>
          <w:p w14:paraId="6C92E898" w14:textId="77777777" w:rsidR="006102A3" w:rsidRPr="00B33FB1" w:rsidRDefault="006102A3" w:rsidP="003B01E8">
            <w:pPr>
              <w:pStyle w:val="TableCaption"/>
              <w:rPr>
                <w:sz w:val="16"/>
                <w:lang w:val="en-GB" w:eastAsia="zh-CN"/>
              </w:rPr>
            </w:pPr>
            <w:r w:rsidRPr="00B33FB1">
              <w:rPr>
                <w:sz w:val="16"/>
                <w:lang w:val="en-GB" w:eastAsia="zh-CN"/>
              </w:rPr>
              <w:t>Error</w:t>
            </w:r>
          </w:p>
          <w:p w14:paraId="4F0A95D4" w14:textId="5AF20B73" w:rsidR="006102A3" w:rsidRPr="00B33FB1" w:rsidRDefault="006102A3" w:rsidP="003B01E8">
            <w:pPr>
              <w:pStyle w:val="TableCaption"/>
              <w:rPr>
                <w:sz w:val="16"/>
                <w:lang w:val="en-GB" w:eastAsia="zh-CN"/>
              </w:rPr>
            </w:pPr>
            <w:r w:rsidRPr="00B33FB1">
              <w:rPr>
                <w:sz w:val="16"/>
                <w:lang w:val="en-GB" w:eastAsia="zh-CN"/>
              </w:rPr>
              <w:t>(%)</w:t>
            </w:r>
          </w:p>
        </w:tc>
        <w:tc>
          <w:tcPr>
            <w:tcW w:w="459" w:type="pct"/>
            <w:vAlign w:val="center"/>
          </w:tcPr>
          <w:p w14:paraId="12AE1AEA" w14:textId="77777777" w:rsidR="006102A3" w:rsidRPr="00B33FB1" w:rsidRDefault="006102A3" w:rsidP="003B01E8">
            <w:pPr>
              <w:pStyle w:val="TableCaption"/>
              <w:rPr>
                <w:sz w:val="16"/>
                <w:lang w:val="en-GB" w:eastAsia="zh-CN"/>
              </w:rPr>
            </w:pPr>
            <w:r w:rsidRPr="00B33FB1">
              <w:rPr>
                <w:sz w:val="16"/>
                <w:lang w:val="en-GB" w:eastAsia="zh-CN"/>
              </w:rPr>
              <w:t>Average error</w:t>
            </w:r>
          </w:p>
          <w:p w14:paraId="6422BA29" w14:textId="3C4B3835" w:rsidR="006102A3" w:rsidRPr="00B33FB1" w:rsidRDefault="006102A3" w:rsidP="003B01E8">
            <w:pPr>
              <w:pStyle w:val="TableCaption"/>
              <w:rPr>
                <w:sz w:val="16"/>
                <w:lang w:val="en-GB" w:eastAsia="zh-CN"/>
              </w:rPr>
            </w:pPr>
            <w:r w:rsidRPr="00B33FB1">
              <w:rPr>
                <w:sz w:val="16"/>
                <w:lang w:val="en-GB" w:eastAsia="zh-CN"/>
              </w:rPr>
              <w:t>(%)</w:t>
            </w:r>
          </w:p>
        </w:tc>
        <w:tc>
          <w:tcPr>
            <w:tcW w:w="644" w:type="pct"/>
            <w:vAlign w:val="center"/>
          </w:tcPr>
          <w:p w14:paraId="1BC95E98" w14:textId="77777777" w:rsidR="006102A3" w:rsidRPr="00B33FB1" w:rsidRDefault="006102A3" w:rsidP="003B01E8">
            <w:pPr>
              <w:pStyle w:val="TableCaption"/>
              <w:rPr>
                <w:sz w:val="16"/>
                <w:lang w:val="en-GB" w:eastAsia="zh-CN"/>
              </w:rPr>
            </w:pPr>
            <w:r w:rsidRPr="00B33FB1">
              <w:rPr>
                <w:sz w:val="16"/>
                <w:lang w:val="en-GB" w:eastAsia="zh-CN"/>
              </w:rPr>
              <w:t>Actual value</w:t>
            </w:r>
          </w:p>
          <w:p w14:paraId="234C9010" w14:textId="6122EAB8" w:rsidR="006102A3" w:rsidRPr="00B33FB1" w:rsidRDefault="006102A3" w:rsidP="003B01E8">
            <w:pPr>
              <w:pStyle w:val="TableCaption"/>
              <w:rPr>
                <w:sz w:val="16"/>
                <w:lang w:val="en-GB" w:eastAsia="zh-CN"/>
              </w:rPr>
            </w:pPr>
            <w:r w:rsidRPr="00B33FB1">
              <w:rPr>
                <w:sz w:val="16"/>
                <w:lang w:val="en-GB" w:eastAsia="zh-CN"/>
              </w:rPr>
              <w:t>(%)</w:t>
            </w:r>
          </w:p>
        </w:tc>
      </w:tr>
      <w:tr w:rsidR="007C418E" w:rsidRPr="00B33FB1" w14:paraId="50A3F08A" w14:textId="77777777" w:rsidTr="003B01E8">
        <w:tc>
          <w:tcPr>
            <w:tcW w:w="484" w:type="pct"/>
            <w:vAlign w:val="center"/>
          </w:tcPr>
          <w:p w14:paraId="60D86D20" w14:textId="51A37A60" w:rsidR="007E2D03" w:rsidRPr="00B33FB1" w:rsidRDefault="007E2D03" w:rsidP="003B01E8">
            <w:pPr>
              <w:pStyle w:val="TableCaption"/>
              <w:rPr>
                <w:sz w:val="16"/>
                <w:lang w:val="en-GB" w:eastAsia="zh-CN"/>
              </w:rPr>
            </w:pPr>
            <w:r w:rsidRPr="00B33FB1">
              <w:rPr>
                <w:sz w:val="16"/>
                <w:lang w:val="en-GB" w:eastAsia="zh-CN"/>
              </w:rPr>
              <w:t>16.67</w:t>
            </w:r>
          </w:p>
        </w:tc>
        <w:tc>
          <w:tcPr>
            <w:tcW w:w="462" w:type="pct"/>
            <w:vMerge w:val="restart"/>
            <w:vAlign w:val="center"/>
          </w:tcPr>
          <w:p w14:paraId="69DF5371" w14:textId="258CF09C" w:rsidR="007E2D03" w:rsidRPr="00B33FB1" w:rsidRDefault="007E2D03" w:rsidP="003B01E8">
            <w:pPr>
              <w:pStyle w:val="TableCaption"/>
              <w:rPr>
                <w:sz w:val="16"/>
                <w:lang w:val="en-GB" w:eastAsia="zh-CN"/>
              </w:rPr>
            </w:pPr>
            <w:r w:rsidRPr="00B33FB1">
              <w:rPr>
                <w:sz w:val="16"/>
                <w:lang w:val="en-GB" w:eastAsia="zh-CN"/>
              </w:rPr>
              <w:t>2.76</w:t>
            </w:r>
          </w:p>
        </w:tc>
        <w:tc>
          <w:tcPr>
            <w:tcW w:w="347" w:type="pct"/>
            <w:vAlign w:val="center"/>
          </w:tcPr>
          <w:p w14:paraId="379108B1" w14:textId="079AA845" w:rsidR="007E2D03" w:rsidRPr="00B33FB1" w:rsidRDefault="007E2D03" w:rsidP="003B01E8">
            <w:pPr>
              <w:pStyle w:val="TableCaption"/>
              <w:rPr>
                <w:sz w:val="16"/>
                <w:lang w:val="en-GB" w:eastAsia="zh-CN"/>
              </w:rPr>
            </w:pPr>
            <w:r w:rsidRPr="00B33FB1">
              <w:rPr>
                <w:sz w:val="16"/>
                <w:lang w:val="en-GB" w:eastAsia="zh-CN"/>
              </w:rPr>
              <w:t>38.72</w:t>
            </w:r>
          </w:p>
        </w:tc>
        <w:tc>
          <w:tcPr>
            <w:tcW w:w="333" w:type="pct"/>
            <w:vAlign w:val="center"/>
          </w:tcPr>
          <w:p w14:paraId="520744B1" w14:textId="5336080D" w:rsidR="007E2D03" w:rsidRPr="00B33FB1" w:rsidRDefault="007E2D03" w:rsidP="003B01E8">
            <w:pPr>
              <w:pStyle w:val="TableCaption"/>
              <w:rPr>
                <w:sz w:val="16"/>
                <w:lang w:val="en-GB" w:eastAsia="zh-CN"/>
              </w:rPr>
            </w:pPr>
            <w:r w:rsidRPr="00B33FB1">
              <w:rPr>
                <w:sz w:val="16"/>
                <w:lang w:val="en-GB" w:eastAsia="zh-CN"/>
              </w:rPr>
              <w:t>18.22</w:t>
            </w:r>
          </w:p>
        </w:tc>
        <w:tc>
          <w:tcPr>
            <w:tcW w:w="451" w:type="pct"/>
            <w:vMerge w:val="restart"/>
            <w:vAlign w:val="center"/>
          </w:tcPr>
          <w:p w14:paraId="7BE324B2" w14:textId="5A55528F" w:rsidR="007E2D03" w:rsidRPr="00B33FB1" w:rsidRDefault="007E2D03" w:rsidP="003B01E8">
            <w:pPr>
              <w:pStyle w:val="TableCaption"/>
              <w:rPr>
                <w:sz w:val="16"/>
                <w:lang w:val="en-GB" w:eastAsia="zh-CN"/>
              </w:rPr>
            </w:pPr>
            <w:r w:rsidRPr="00B33FB1">
              <w:rPr>
                <w:sz w:val="16"/>
                <w:lang w:val="en-GB" w:eastAsia="zh-CN"/>
              </w:rPr>
              <w:t>17.90</w:t>
            </w:r>
          </w:p>
        </w:tc>
        <w:tc>
          <w:tcPr>
            <w:tcW w:w="347" w:type="pct"/>
            <w:vAlign w:val="center"/>
          </w:tcPr>
          <w:p w14:paraId="5403BE2B" w14:textId="5ADFC246" w:rsidR="007E2D03" w:rsidRPr="00B33FB1" w:rsidRDefault="007E2D03" w:rsidP="003B01E8">
            <w:pPr>
              <w:pStyle w:val="TableCaption"/>
              <w:rPr>
                <w:sz w:val="16"/>
                <w:lang w:val="en-GB" w:eastAsia="zh-CN"/>
              </w:rPr>
            </w:pPr>
            <w:r w:rsidRPr="00B33FB1">
              <w:rPr>
                <w:sz w:val="16"/>
                <w:lang w:val="en-GB" w:eastAsia="zh-CN"/>
              </w:rPr>
              <w:t>32.48</w:t>
            </w:r>
          </w:p>
        </w:tc>
        <w:tc>
          <w:tcPr>
            <w:tcW w:w="334" w:type="pct"/>
            <w:vAlign w:val="center"/>
          </w:tcPr>
          <w:p w14:paraId="2EA35B0D" w14:textId="552CD251" w:rsidR="007E2D03" w:rsidRPr="00B33FB1" w:rsidRDefault="007E2D03" w:rsidP="003B01E8">
            <w:pPr>
              <w:pStyle w:val="TableCaption"/>
              <w:rPr>
                <w:sz w:val="16"/>
                <w:lang w:val="en-GB" w:eastAsia="zh-CN"/>
              </w:rPr>
            </w:pPr>
            <w:r w:rsidRPr="00B33FB1">
              <w:rPr>
                <w:sz w:val="16"/>
                <w:lang w:val="en-GB" w:eastAsia="zh-CN"/>
              </w:rPr>
              <w:t>11.98</w:t>
            </w:r>
          </w:p>
        </w:tc>
        <w:tc>
          <w:tcPr>
            <w:tcW w:w="452" w:type="pct"/>
            <w:vMerge w:val="restart"/>
            <w:vAlign w:val="center"/>
          </w:tcPr>
          <w:p w14:paraId="4BE8DCFC" w14:textId="58C985A4" w:rsidR="007E2D03" w:rsidRPr="00B33FB1" w:rsidRDefault="007E2D03" w:rsidP="003B01E8">
            <w:pPr>
              <w:pStyle w:val="TableCaption"/>
              <w:rPr>
                <w:sz w:val="16"/>
                <w:lang w:val="en-GB" w:eastAsia="zh-CN"/>
              </w:rPr>
            </w:pPr>
            <w:r w:rsidRPr="00B33FB1">
              <w:rPr>
                <w:sz w:val="16"/>
                <w:lang w:val="en-GB" w:eastAsia="zh-CN"/>
              </w:rPr>
              <w:t>12.85</w:t>
            </w:r>
          </w:p>
        </w:tc>
        <w:tc>
          <w:tcPr>
            <w:tcW w:w="350" w:type="pct"/>
            <w:vAlign w:val="center"/>
          </w:tcPr>
          <w:p w14:paraId="3F729287" w14:textId="338D53EE" w:rsidR="007E2D03" w:rsidRPr="00B33FB1" w:rsidRDefault="007E2D03" w:rsidP="003B01E8">
            <w:pPr>
              <w:pStyle w:val="TableCaption"/>
              <w:rPr>
                <w:sz w:val="16"/>
                <w:lang w:val="en-GB" w:eastAsia="zh-CN"/>
              </w:rPr>
            </w:pPr>
            <w:r w:rsidRPr="00B33FB1">
              <w:rPr>
                <w:sz w:val="16"/>
                <w:lang w:val="en-GB" w:eastAsia="zh-CN"/>
              </w:rPr>
              <w:t>28.16</w:t>
            </w:r>
          </w:p>
        </w:tc>
        <w:tc>
          <w:tcPr>
            <w:tcW w:w="337" w:type="pct"/>
            <w:vAlign w:val="center"/>
          </w:tcPr>
          <w:p w14:paraId="296C1CDC" w14:textId="4FD99785" w:rsidR="007E2D03" w:rsidRPr="00B33FB1" w:rsidRDefault="007E2D03" w:rsidP="003B01E8">
            <w:pPr>
              <w:pStyle w:val="TableCaption"/>
              <w:rPr>
                <w:sz w:val="16"/>
                <w:lang w:val="en-GB" w:eastAsia="zh-CN"/>
              </w:rPr>
            </w:pPr>
            <w:r w:rsidRPr="00B33FB1">
              <w:rPr>
                <w:sz w:val="16"/>
                <w:lang w:val="en-GB" w:eastAsia="zh-CN"/>
              </w:rPr>
              <w:t>7.66</w:t>
            </w:r>
          </w:p>
        </w:tc>
        <w:tc>
          <w:tcPr>
            <w:tcW w:w="459" w:type="pct"/>
            <w:vMerge w:val="restart"/>
            <w:vAlign w:val="center"/>
          </w:tcPr>
          <w:p w14:paraId="339BF944" w14:textId="490CCF37" w:rsidR="007E2D03" w:rsidRPr="00B33FB1" w:rsidRDefault="007E2D03" w:rsidP="003B01E8">
            <w:pPr>
              <w:pStyle w:val="TableCaption"/>
              <w:rPr>
                <w:sz w:val="16"/>
                <w:lang w:val="en-GB" w:eastAsia="zh-CN"/>
              </w:rPr>
            </w:pPr>
            <w:r w:rsidRPr="00B33FB1">
              <w:rPr>
                <w:sz w:val="16"/>
                <w:lang w:val="en-GB" w:eastAsia="zh-CN"/>
              </w:rPr>
              <w:t>12.10</w:t>
            </w:r>
          </w:p>
        </w:tc>
        <w:tc>
          <w:tcPr>
            <w:tcW w:w="644" w:type="pct"/>
            <w:vAlign w:val="center"/>
          </w:tcPr>
          <w:p w14:paraId="01B67B46" w14:textId="69969CC9" w:rsidR="007E2D03" w:rsidRPr="00B33FB1" w:rsidRDefault="007E2D03" w:rsidP="00CD25E2">
            <w:pPr>
              <w:pStyle w:val="TableCaption"/>
              <w:rPr>
                <w:sz w:val="16"/>
                <w:lang w:val="en-GB" w:eastAsia="zh-CN"/>
              </w:rPr>
            </w:pPr>
            <w:r w:rsidRPr="00B33FB1">
              <w:rPr>
                <w:sz w:val="16"/>
                <w:lang w:val="en-GB" w:eastAsia="zh-CN"/>
              </w:rPr>
              <w:t>20.50</w:t>
            </w:r>
          </w:p>
        </w:tc>
      </w:tr>
      <w:tr w:rsidR="007C418E" w:rsidRPr="00B33FB1" w14:paraId="0AF82AE9" w14:textId="77777777" w:rsidTr="003B01E8">
        <w:tc>
          <w:tcPr>
            <w:tcW w:w="484" w:type="pct"/>
            <w:vAlign w:val="center"/>
          </w:tcPr>
          <w:p w14:paraId="3C4FBC3F" w14:textId="6A4B2737" w:rsidR="007E2D03" w:rsidRPr="00B33FB1" w:rsidRDefault="007E2D03" w:rsidP="003B01E8">
            <w:pPr>
              <w:pStyle w:val="TableCaption"/>
              <w:rPr>
                <w:sz w:val="16"/>
                <w:lang w:val="en-GB" w:eastAsia="zh-CN"/>
              </w:rPr>
            </w:pPr>
            <w:r w:rsidRPr="00B33FB1">
              <w:rPr>
                <w:sz w:val="16"/>
                <w:lang w:val="en-GB" w:eastAsia="zh-CN"/>
              </w:rPr>
              <w:t>25.00</w:t>
            </w:r>
          </w:p>
        </w:tc>
        <w:tc>
          <w:tcPr>
            <w:tcW w:w="462" w:type="pct"/>
            <w:vMerge/>
            <w:vAlign w:val="center"/>
          </w:tcPr>
          <w:p w14:paraId="59F58CC2" w14:textId="77777777" w:rsidR="007E2D03" w:rsidRPr="00B33FB1" w:rsidRDefault="007E2D03" w:rsidP="003B01E8">
            <w:pPr>
              <w:pStyle w:val="TableCaption"/>
              <w:rPr>
                <w:sz w:val="16"/>
                <w:lang w:val="en-GB" w:eastAsia="zh-CN"/>
              </w:rPr>
            </w:pPr>
          </w:p>
        </w:tc>
        <w:tc>
          <w:tcPr>
            <w:tcW w:w="347" w:type="pct"/>
            <w:vAlign w:val="center"/>
          </w:tcPr>
          <w:p w14:paraId="3C25E071" w14:textId="332AA2C6" w:rsidR="007E2D03" w:rsidRPr="00B33FB1" w:rsidRDefault="007E2D03" w:rsidP="003B01E8">
            <w:pPr>
              <w:pStyle w:val="TableCaption"/>
              <w:rPr>
                <w:sz w:val="16"/>
                <w:lang w:val="en-GB" w:eastAsia="zh-CN"/>
              </w:rPr>
            </w:pPr>
            <w:r w:rsidRPr="00B33FB1">
              <w:rPr>
                <w:sz w:val="16"/>
                <w:lang w:val="en-GB" w:eastAsia="zh-CN"/>
              </w:rPr>
              <w:t>36.16</w:t>
            </w:r>
          </w:p>
        </w:tc>
        <w:tc>
          <w:tcPr>
            <w:tcW w:w="333" w:type="pct"/>
            <w:vAlign w:val="center"/>
          </w:tcPr>
          <w:p w14:paraId="14203375" w14:textId="3DF71370" w:rsidR="007E2D03" w:rsidRPr="00B33FB1" w:rsidRDefault="007E2D03" w:rsidP="003B01E8">
            <w:pPr>
              <w:pStyle w:val="TableCaption"/>
              <w:rPr>
                <w:sz w:val="16"/>
                <w:lang w:val="en-GB" w:eastAsia="zh-CN"/>
              </w:rPr>
            </w:pPr>
            <w:r w:rsidRPr="00B33FB1">
              <w:rPr>
                <w:sz w:val="16"/>
                <w:lang w:val="en-GB" w:eastAsia="zh-CN"/>
              </w:rPr>
              <w:t>15.46</w:t>
            </w:r>
          </w:p>
        </w:tc>
        <w:tc>
          <w:tcPr>
            <w:tcW w:w="451" w:type="pct"/>
            <w:vMerge/>
            <w:vAlign w:val="center"/>
          </w:tcPr>
          <w:p w14:paraId="3262D244" w14:textId="77777777" w:rsidR="007E2D03" w:rsidRPr="00B33FB1" w:rsidRDefault="007E2D03" w:rsidP="003B01E8">
            <w:pPr>
              <w:pStyle w:val="TableCaption"/>
              <w:rPr>
                <w:sz w:val="16"/>
                <w:lang w:val="en-GB" w:eastAsia="zh-CN"/>
              </w:rPr>
            </w:pPr>
          </w:p>
        </w:tc>
        <w:tc>
          <w:tcPr>
            <w:tcW w:w="347" w:type="pct"/>
            <w:vAlign w:val="center"/>
          </w:tcPr>
          <w:p w14:paraId="14294E7A" w14:textId="012ABB0A" w:rsidR="007E2D03" w:rsidRPr="00B33FB1" w:rsidRDefault="007E2D03" w:rsidP="003B01E8">
            <w:pPr>
              <w:pStyle w:val="TableCaption"/>
              <w:rPr>
                <w:sz w:val="16"/>
                <w:lang w:val="en-GB" w:eastAsia="zh-CN"/>
              </w:rPr>
            </w:pPr>
            <w:r w:rsidRPr="00B33FB1">
              <w:rPr>
                <w:sz w:val="16"/>
                <w:lang w:val="en-GB" w:eastAsia="zh-CN"/>
              </w:rPr>
              <w:t>31.21</w:t>
            </w:r>
          </w:p>
        </w:tc>
        <w:tc>
          <w:tcPr>
            <w:tcW w:w="334" w:type="pct"/>
            <w:vAlign w:val="center"/>
          </w:tcPr>
          <w:p w14:paraId="0FB454A6" w14:textId="2C9323D8" w:rsidR="007E2D03" w:rsidRPr="00B33FB1" w:rsidRDefault="007E2D03" w:rsidP="003B01E8">
            <w:pPr>
              <w:pStyle w:val="TableCaption"/>
              <w:rPr>
                <w:sz w:val="16"/>
                <w:lang w:val="en-GB" w:eastAsia="zh-CN"/>
              </w:rPr>
            </w:pPr>
            <w:r w:rsidRPr="00B33FB1">
              <w:rPr>
                <w:sz w:val="16"/>
                <w:lang w:val="en-GB" w:eastAsia="zh-CN"/>
              </w:rPr>
              <w:t>10.51</w:t>
            </w:r>
          </w:p>
        </w:tc>
        <w:tc>
          <w:tcPr>
            <w:tcW w:w="452" w:type="pct"/>
            <w:vMerge/>
            <w:vAlign w:val="center"/>
          </w:tcPr>
          <w:p w14:paraId="14200BDF" w14:textId="77777777" w:rsidR="007E2D03" w:rsidRPr="00B33FB1" w:rsidRDefault="007E2D03" w:rsidP="003B01E8">
            <w:pPr>
              <w:pStyle w:val="TableCaption"/>
              <w:rPr>
                <w:sz w:val="16"/>
                <w:lang w:val="en-GB" w:eastAsia="zh-CN"/>
              </w:rPr>
            </w:pPr>
          </w:p>
        </w:tc>
        <w:tc>
          <w:tcPr>
            <w:tcW w:w="350" w:type="pct"/>
            <w:vAlign w:val="center"/>
          </w:tcPr>
          <w:p w14:paraId="2C7419E4" w14:textId="7C70A4DA" w:rsidR="007E2D03" w:rsidRPr="00B33FB1" w:rsidRDefault="007E2D03" w:rsidP="003B01E8">
            <w:pPr>
              <w:pStyle w:val="TableCaption"/>
              <w:rPr>
                <w:sz w:val="16"/>
                <w:lang w:val="en-GB" w:eastAsia="zh-CN"/>
              </w:rPr>
            </w:pPr>
            <w:r w:rsidRPr="00B33FB1">
              <w:rPr>
                <w:sz w:val="16"/>
                <w:lang w:val="en-GB" w:eastAsia="zh-CN"/>
              </w:rPr>
              <w:t>27.75</w:t>
            </w:r>
          </w:p>
        </w:tc>
        <w:tc>
          <w:tcPr>
            <w:tcW w:w="337" w:type="pct"/>
            <w:vAlign w:val="center"/>
          </w:tcPr>
          <w:p w14:paraId="7D121C49" w14:textId="1DD7B356" w:rsidR="007E2D03" w:rsidRPr="00B33FB1" w:rsidRDefault="007E2D03" w:rsidP="003B01E8">
            <w:pPr>
              <w:pStyle w:val="TableCaption"/>
              <w:rPr>
                <w:sz w:val="16"/>
                <w:lang w:val="en-GB" w:eastAsia="zh-CN"/>
              </w:rPr>
            </w:pPr>
            <w:r w:rsidRPr="00B33FB1">
              <w:rPr>
                <w:sz w:val="16"/>
                <w:lang w:val="en-GB" w:eastAsia="zh-CN"/>
              </w:rPr>
              <w:t>7.05</w:t>
            </w:r>
          </w:p>
        </w:tc>
        <w:tc>
          <w:tcPr>
            <w:tcW w:w="459" w:type="pct"/>
            <w:vMerge/>
            <w:vAlign w:val="center"/>
          </w:tcPr>
          <w:p w14:paraId="3AD42244" w14:textId="77777777" w:rsidR="007E2D03" w:rsidRPr="00B33FB1" w:rsidRDefault="007E2D03" w:rsidP="003B01E8">
            <w:pPr>
              <w:pStyle w:val="TableCaption"/>
              <w:rPr>
                <w:sz w:val="16"/>
                <w:lang w:val="en-GB" w:eastAsia="zh-CN"/>
              </w:rPr>
            </w:pPr>
          </w:p>
        </w:tc>
        <w:tc>
          <w:tcPr>
            <w:tcW w:w="644" w:type="pct"/>
            <w:vAlign w:val="center"/>
          </w:tcPr>
          <w:p w14:paraId="77336D61" w14:textId="2DA4B0AA" w:rsidR="007E2D03" w:rsidRPr="00B33FB1" w:rsidRDefault="007E2D03" w:rsidP="003B01E8">
            <w:pPr>
              <w:pStyle w:val="TableCaption"/>
              <w:rPr>
                <w:sz w:val="16"/>
                <w:lang w:val="en-GB" w:eastAsia="zh-CN"/>
              </w:rPr>
            </w:pPr>
            <w:r w:rsidRPr="00B33FB1">
              <w:rPr>
                <w:sz w:val="16"/>
                <w:lang w:val="en-GB" w:eastAsia="zh-CN"/>
              </w:rPr>
              <w:t>20.70</w:t>
            </w:r>
          </w:p>
        </w:tc>
      </w:tr>
      <w:tr w:rsidR="007C418E" w:rsidRPr="00B33FB1" w14:paraId="022F6E5E" w14:textId="77777777" w:rsidTr="003B01E8">
        <w:tc>
          <w:tcPr>
            <w:tcW w:w="484" w:type="pct"/>
            <w:vAlign w:val="center"/>
          </w:tcPr>
          <w:p w14:paraId="6D92EC1B" w14:textId="0E19413A" w:rsidR="007E2D03" w:rsidRPr="00B33FB1" w:rsidRDefault="007E2D03" w:rsidP="003B01E8">
            <w:pPr>
              <w:pStyle w:val="TableCaption"/>
              <w:rPr>
                <w:sz w:val="16"/>
                <w:lang w:val="en-GB" w:eastAsia="zh-CN"/>
              </w:rPr>
            </w:pPr>
            <w:r w:rsidRPr="00B33FB1">
              <w:rPr>
                <w:sz w:val="16"/>
                <w:lang w:val="en-GB" w:eastAsia="zh-CN"/>
              </w:rPr>
              <w:t>33.33</w:t>
            </w:r>
          </w:p>
        </w:tc>
        <w:tc>
          <w:tcPr>
            <w:tcW w:w="462" w:type="pct"/>
            <w:vMerge/>
            <w:vAlign w:val="center"/>
          </w:tcPr>
          <w:p w14:paraId="3878C23E" w14:textId="77777777" w:rsidR="007E2D03" w:rsidRPr="00B33FB1" w:rsidRDefault="007E2D03" w:rsidP="003B01E8">
            <w:pPr>
              <w:pStyle w:val="TableCaption"/>
              <w:rPr>
                <w:sz w:val="16"/>
                <w:lang w:val="en-GB" w:eastAsia="zh-CN"/>
              </w:rPr>
            </w:pPr>
          </w:p>
        </w:tc>
        <w:tc>
          <w:tcPr>
            <w:tcW w:w="347" w:type="pct"/>
            <w:vAlign w:val="center"/>
          </w:tcPr>
          <w:p w14:paraId="0BC096E0" w14:textId="3CA4AA5A" w:rsidR="007E2D03" w:rsidRPr="00B33FB1" w:rsidRDefault="007E2D03" w:rsidP="003B01E8">
            <w:pPr>
              <w:pStyle w:val="TableCaption"/>
              <w:rPr>
                <w:sz w:val="16"/>
                <w:lang w:val="en-GB" w:eastAsia="zh-CN"/>
              </w:rPr>
            </w:pPr>
            <w:r w:rsidRPr="00B33FB1">
              <w:rPr>
                <w:sz w:val="16"/>
                <w:lang w:val="en-GB" w:eastAsia="zh-CN"/>
              </w:rPr>
              <w:t>33.79</w:t>
            </w:r>
          </w:p>
        </w:tc>
        <w:tc>
          <w:tcPr>
            <w:tcW w:w="333" w:type="pct"/>
            <w:vAlign w:val="center"/>
          </w:tcPr>
          <w:p w14:paraId="7668B463" w14:textId="620431D7" w:rsidR="007E2D03" w:rsidRPr="00B33FB1" w:rsidRDefault="007E2D03" w:rsidP="003B01E8">
            <w:pPr>
              <w:pStyle w:val="TableCaption"/>
              <w:rPr>
                <w:sz w:val="16"/>
                <w:lang w:val="en-GB" w:eastAsia="zh-CN"/>
              </w:rPr>
            </w:pPr>
            <w:r w:rsidRPr="00B33FB1">
              <w:rPr>
                <w:sz w:val="16"/>
                <w:lang w:val="en-GB" w:eastAsia="zh-CN"/>
              </w:rPr>
              <w:t>15.79</w:t>
            </w:r>
          </w:p>
        </w:tc>
        <w:tc>
          <w:tcPr>
            <w:tcW w:w="451" w:type="pct"/>
            <w:vMerge/>
            <w:vAlign w:val="center"/>
          </w:tcPr>
          <w:p w14:paraId="29DD2FD4" w14:textId="77777777" w:rsidR="007E2D03" w:rsidRPr="00B33FB1" w:rsidRDefault="007E2D03" w:rsidP="003B01E8">
            <w:pPr>
              <w:pStyle w:val="TableCaption"/>
              <w:rPr>
                <w:sz w:val="16"/>
                <w:lang w:val="en-GB" w:eastAsia="zh-CN"/>
              </w:rPr>
            </w:pPr>
          </w:p>
        </w:tc>
        <w:tc>
          <w:tcPr>
            <w:tcW w:w="347" w:type="pct"/>
            <w:vAlign w:val="center"/>
          </w:tcPr>
          <w:p w14:paraId="2580A737" w14:textId="7D973AF4" w:rsidR="007E2D03" w:rsidRPr="00B33FB1" w:rsidRDefault="007E2D03" w:rsidP="003B01E8">
            <w:pPr>
              <w:pStyle w:val="TableCaption"/>
              <w:rPr>
                <w:sz w:val="16"/>
                <w:lang w:val="en-GB" w:eastAsia="zh-CN"/>
              </w:rPr>
            </w:pPr>
            <w:r w:rsidRPr="00B33FB1">
              <w:rPr>
                <w:sz w:val="16"/>
                <w:lang w:val="en-GB" w:eastAsia="zh-CN"/>
              </w:rPr>
              <w:t>29.45</w:t>
            </w:r>
          </w:p>
        </w:tc>
        <w:tc>
          <w:tcPr>
            <w:tcW w:w="334" w:type="pct"/>
            <w:vAlign w:val="center"/>
          </w:tcPr>
          <w:p w14:paraId="539BC298" w14:textId="4BB9AEA3" w:rsidR="007E2D03" w:rsidRPr="00B33FB1" w:rsidRDefault="007E2D03" w:rsidP="003B01E8">
            <w:pPr>
              <w:pStyle w:val="TableCaption"/>
              <w:rPr>
                <w:sz w:val="16"/>
                <w:lang w:val="en-GB" w:eastAsia="zh-CN"/>
              </w:rPr>
            </w:pPr>
            <w:r w:rsidRPr="00B33FB1">
              <w:rPr>
                <w:sz w:val="16"/>
                <w:lang w:val="en-GB" w:eastAsia="zh-CN"/>
              </w:rPr>
              <w:t>11.45</w:t>
            </w:r>
          </w:p>
        </w:tc>
        <w:tc>
          <w:tcPr>
            <w:tcW w:w="452" w:type="pct"/>
            <w:vMerge/>
            <w:vAlign w:val="center"/>
          </w:tcPr>
          <w:p w14:paraId="1985245A" w14:textId="77777777" w:rsidR="007E2D03" w:rsidRPr="00B33FB1" w:rsidRDefault="007E2D03" w:rsidP="003B01E8">
            <w:pPr>
              <w:pStyle w:val="TableCaption"/>
              <w:rPr>
                <w:sz w:val="16"/>
                <w:lang w:val="en-GB" w:eastAsia="zh-CN"/>
              </w:rPr>
            </w:pPr>
          </w:p>
        </w:tc>
        <w:tc>
          <w:tcPr>
            <w:tcW w:w="350" w:type="pct"/>
            <w:vAlign w:val="center"/>
          </w:tcPr>
          <w:p w14:paraId="23D05016" w14:textId="69CD9137" w:rsidR="007E2D03" w:rsidRPr="00B33FB1" w:rsidRDefault="007E2D03" w:rsidP="003B01E8">
            <w:pPr>
              <w:pStyle w:val="TableCaption"/>
              <w:rPr>
                <w:sz w:val="16"/>
                <w:lang w:val="en-GB" w:eastAsia="zh-CN"/>
              </w:rPr>
            </w:pPr>
            <w:r w:rsidRPr="00B33FB1">
              <w:rPr>
                <w:sz w:val="16"/>
                <w:lang w:val="en-GB" w:eastAsia="zh-CN"/>
              </w:rPr>
              <w:t>27.43</w:t>
            </w:r>
          </w:p>
        </w:tc>
        <w:tc>
          <w:tcPr>
            <w:tcW w:w="337" w:type="pct"/>
            <w:vAlign w:val="center"/>
          </w:tcPr>
          <w:p w14:paraId="099D2919" w14:textId="68AAB410" w:rsidR="007E2D03" w:rsidRPr="00B33FB1" w:rsidRDefault="007E2D03" w:rsidP="003B01E8">
            <w:pPr>
              <w:pStyle w:val="TableCaption"/>
              <w:rPr>
                <w:sz w:val="16"/>
                <w:lang w:val="en-GB" w:eastAsia="zh-CN"/>
              </w:rPr>
            </w:pPr>
            <w:r w:rsidRPr="00B33FB1">
              <w:rPr>
                <w:sz w:val="16"/>
                <w:lang w:val="en-GB" w:eastAsia="zh-CN"/>
              </w:rPr>
              <w:t>9.43</w:t>
            </w:r>
          </w:p>
        </w:tc>
        <w:tc>
          <w:tcPr>
            <w:tcW w:w="459" w:type="pct"/>
            <w:vMerge/>
            <w:vAlign w:val="center"/>
          </w:tcPr>
          <w:p w14:paraId="6D3E5409" w14:textId="77777777" w:rsidR="007E2D03" w:rsidRPr="00B33FB1" w:rsidRDefault="007E2D03" w:rsidP="003B01E8">
            <w:pPr>
              <w:pStyle w:val="TableCaption"/>
              <w:rPr>
                <w:sz w:val="16"/>
                <w:lang w:val="en-GB" w:eastAsia="zh-CN"/>
              </w:rPr>
            </w:pPr>
          </w:p>
        </w:tc>
        <w:tc>
          <w:tcPr>
            <w:tcW w:w="644" w:type="pct"/>
            <w:vAlign w:val="center"/>
          </w:tcPr>
          <w:p w14:paraId="0B2AC0B4" w14:textId="6AF09880" w:rsidR="007E2D03" w:rsidRPr="00B33FB1" w:rsidRDefault="007E2D03" w:rsidP="003B01E8">
            <w:pPr>
              <w:pStyle w:val="TableCaption"/>
              <w:rPr>
                <w:sz w:val="16"/>
                <w:lang w:val="en-GB" w:eastAsia="zh-CN"/>
              </w:rPr>
            </w:pPr>
            <w:r w:rsidRPr="00B33FB1">
              <w:rPr>
                <w:sz w:val="16"/>
                <w:lang w:val="en-GB" w:eastAsia="zh-CN"/>
              </w:rPr>
              <w:t>18.00</w:t>
            </w:r>
          </w:p>
        </w:tc>
      </w:tr>
      <w:tr w:rsidR="007C418E" w:rsidRPr="00B33FB1" w14:paraId="5E65C98D" w14:textId="77777777" w:rsidTr="003B01E8">
        <w:tc>
          <w:tcPr>
            <w:tcW w:w="484" w:type="pct"/>
            <w:vAlign w:val="center"/>
          </w:tcPr>
          <w:p w14:paraId="70A9CFBB" w14:textId="733D5067" w:rsidR="007E2D03" w:rsidRPr="00B33FB1" w:rsidRDefault="007E2D03" w:rsidP="003B01E8">
            <w:pPr>
              <w:pStyle w:val="TableCaption"/>
              <w:rPr>
                <w:sz w:val="16"/>
                <w:lang w:val="en-GB" w:eastAsia="zh-CN"/>
              </w:rPr>
            </w:pPr>
            <w:r w:rsidRPr="00B33FB1">
              <w:rPr>
                <w:sz w:val="16"/>
                <w:lang w:val="en-GB" w:eastAsia="zh-CN"/>
              </w:rPr>
              <w:t>41.67</w:t>
            </w:r>
          </w:p>
        </w:tc>
        <w:tc>
          <w:tcPr>
            <w:tcW w:w="462" w:type="pct"/>
            <w:vMerge/>
            <w:vAlign w:val="center"/>
          </w:tcPr>
          <w:p w14:paraId="3D9332FF" w14:textId="77777777" w:rsidR="007E2D03" w:rsidRPr="00B33FB1" w:rsidRDefault="007E2D03" w:rsidP="003B01E8">
            <w:pPr>
              <w:pStyle w:val="TableCaption"/>
              <w:rPr>
                <w:sz w:val="16"/>
                <w:lang w:val="en-GB" w:eastAsia="zh-CN"/>
              </w:rPr>
            </w:pPr>
          </w:p>
        </w:tc>
        <w:tc>
          <w:tcPr>
            <w:tcW w:w="347" w:type="pct"/>
            <w:vAlign w:val="center"/>
          </w:tcPr>
          <w:p w14:paraId="531826FE" w14:textId="290918C5" w:rsidR="007E2D03" w:rsidRPr="00B33FB1" w:rsidRDefault="007E2D03" w:rsidP="003B01E8">
            <w:pPr>
              <w:pStyle w:val="TableCaption"/>
              <w:rPr>
                <w:sz w:val="16"/>
                <w:lang w:val="en-GB" w:eastAsia="zh-CN"/>
              </w:rPr>
            </w:pPr>
            <w:r w:rsidRPr="00B33FB1">
              <w:rPr>
                <w:sz w:val="16"/>
                <w:lang w:val="en-GB" w:eastAsia="zh-CN"/>
              </w:rPr>
              <w:t>31.48</w:t>
            </w:r>
          </w:p>
        </w:tc>
        <w:tc>
          <w:tcPr>
            <w:tcW w:w="333" w:type="pct"/>
            <w:vAlign w:val="center"/>
          </w:tcPr>
          <w:p w14:paraId="609CCD9D" w14:textId="5249ED24" w:rsidR="007E2D03" w:rsidRPr="00B33FB1" w:rsidRDefault="007E2D03" w:rsidP="003B01E8">
            <w:pPr>
              <w:pStyle w:val="TableCaption"/>
              <w:rPr>
                <w:sz w:val="16"/>
                <w:lang w:val="en-GB" w:eastAsia="zh-CN"/>
              </w:rPr>
            </w:pPr>
            <w:r w:rsidRPr="00B33FB1">
              <w:rPr>
                <w:sz w:val="16"/>
                <w:lang w:val="en-GB" w:eastAsia="zh-CN"/>
              </w:rPr>
              <w:t>16.28</w:t>
            </w:r>
          </w:p>
        </w:tc>
        <w:tc>
          <w:tcPr>
            <w:tcW w:w="451" w:type="pct"/>
            <w:vMerge/>
            <w:vAlign w:val="center"/>
          </w:tcPr>
          <w:p w14:paraId="7A88FD16" w14:textId="77777777" w:rsidR="007E2D03" w:rsidRPr="00B33FB1" w:rsidRDefault="007E2D03" w:rsidP="003B01E8">
            <w:pPr>
              <w:pStyle w:val="TableCaption"/>
              <w:rPr>
                <w:sz w:val="16"/>
                <w:lang w:val="en-GB" w:eastAsia="zh-CN"/>
              </w:rPr>
            </w:pPr>
          </w:p>
        </w:tc>
        <w:tc>
          <w:tcPr>
            <w:tcW w:w="347" w:type="pct"/>
            <w:vAlign w:val="center"/>
          </w:tcPr>
          <w:p w14:paraId="74623B43" w14:textId="282BF65D" w:rsidR="007E2D03" w:rsidRPr="00B33FB1" w:rsidRDefault="007E2D03" w:rsidP="003B01E8">
            <w:pPr>
              <w:pStyle w:val="TableCaption"/>
              <w:rPr>
                <w:sz w:val="16"/>
                <w:lang w:val="en-GB" w:eastAsia="zh-CN"/>
              </w:rPr>
            </w:pPr>
            <w:r w:rsidRPr="00B33FB1">
              <w:rPr>
                <w:sz w:val="16"/>
                <w:lang w:val="en-GB" w:eastAsia="zh-CN"/>
              </w:rPr>
              <w:t>27.45</w:t>
            </w:r>
          </w:p>
        </w:tc>
        <w:tc>
          <w:tcPr>
            <w:tcW w:w="334" w:type="pct"/>
            <w:vAlign w:val="center"/>
          </w:tcPr>
          <w:p w14:paraId="7788665C" w14:textId="1C047599" w:rsidR="007E2D03" w:rsidRPr="00B33FB1" w:rsidRDefault="007E2D03" w:rsidP="003B01E8">
            <w:pPr>
              <w:pStyle w:val="TableCaption"/>
              <w:rPr>
                <w:sz w:val="16"/>
                <w:lang w:val="en-GB" w:eastAsia="zh-CN"/>
              </w:rPr>
            </w:pPr>
            <w:r w:rsidRPr="00B33FB1">
              <w:rPr>
                <w:sz w:val="16"/>
                <w:lang w:val="en-GB" w:eastAsia="zh-CN"/>
              </w:rPr>
              <w:t>12.25</w:t>
            </w:r>
          </w:p>
        </w:tc>
        <w:tc>
          <w:tcPr>
            <w:tcW w:w="452" w:type="pct"/>
            <w:vMerge/>
            <w:vAlign w:val="center"/>
          </w:tcPr>
          <w:p w14:paraId="46CBBC5A" w14:textId="77777777" w:rsidR="007E2D03" w:rsidRPr="00B33FB1" w:rsidRDefault="007E2D03" w:rsidP="003B01E8">
            <w:pPr>
              <w:pStyle w:val="TableCaption"/>
              <w:rPr>
                <w:sz w:val="16"/>
                <w:lang w:val="en-GB" w:eastAsia="zh-CN"/>
              </w:rPr>
            </w:pPr>
          </w:p>
        </w:tc>
        <w:tc>
          <w:tcPr>
            <w:tcW w:w="350" w:type="pct"/>
            <w:vAlign w:val="center"/>
          </w:tcPr>
          <w:p w14:paraId="110595F3" w14:textId="663FEFB8" w:rsidR="007E2D03" w:rsidRPr="00B33FB1" w:rsidRDefault="007E2D03" w:rsidP="003B01E8">
            <w:pPr>
              <w:pStyle w:val="TableCaption"/>
              <w:rPr>
                <w:sz w:val="16"/>
                <w:lang w:val="en-GB" w:eastAsia="zh-CN"/>
              </w:rPr>
            </w:pPr>
            <w:r w:rsidRPr="00B33FB1">
              <w:rPr>
                <w:sz w:val="16"/>
                <w:lang w:val="en-GB" w:eastAsia="zh-CN"/>
              </w:rPr>
              <w:t>27.17</w:t>
            </w:r>
          </w:p>
        </w:tc>
        <w:tc>
          <w:tcPr>
            <w:tcW w:w="337" w:type="pct"/>
            <w:vAlign w:val="center"/>
          </w:tcPr>
          <w:p w14:paraId="1E56492C" w14:textId="451238C9" w:rsidR="007E2D03" w:rsidRPr="00B33FB1" w:rsidRDefault="007E2D03" w:rsidP="003B01E8">
            <w:pPr>
              <w:pStyle w:val="TableCaption"/>
              <w:rPr>
                <w:sz w:val="16"/>
                <w:lang w:val="en-GB" w:eastAsia="zh-CN"/>
              </w:rPr>
            </w:pPr>
            <w:r w:rsidRPr="00B33FB1">
              <w:rPr>
                <w:sz w:val="16"/>
                <w:lang w:val="en-GB" w:eastAsia="zh-CN"/>
              </w:rPr>
              <w:t>11.97</w:t>
            </w:r>
          </w:p>
        </w:tc>
        <w:tc>
          <w:tcPr>
            <w:tcW w:w="459" w:type="pct"/>
            <w:vMerge/>
            <w:vAlign w:val="center"/>
          </w:tcPr>
          <w:p w14:paraId="6F41D1CE" w14:textId="77777777" w:rsidR="007E2D03" w:rsidRPr="00B33FB1" w:rsidRDefault="007E2D03" w:rsidP="003B01E8">
            <w:pPr>
              <w:pStyle w:val="TableCaption"/>
              <w:rPr>
                <w:sz w:val="16"/>
                <w:lang w:val="en-GB" w:eastAsia="zh-CN"/>
              </w:rPr>
            </w:pPr>
          </w:p>
        </w:tc>
        <w:tc>
          <w:tcPr>
            <w:tcW w:w="644" w:type="pct"/>
            <w:vAlign w:val="center"/>
          </w:tcPr>
          <w:p w14:paraId="4B1ACE36" w14:textId="1E89A5E7" w:rsidR="007E2D03" w:rsidRPr="00B33FB1" w:rsidRDefault="007E2D03" w:rsidP="003B01E8">
            <w:pPr>
              <w:pStyle w:val="TableCaption"/>
              <w:rPr>
                <w:sz w:val="16"/>
                <w:lang w:val="en-GB" w:eastAsia="zh-CN"/>
              </w:rPr>
            </w:pPr>
            <w:r w:rsidRPr="00B33FB1">
              <w:rPr>
                <w:sz w:val="16"/>
                <w:lang w:val="en-GB" w:eastAsia="zh-CN"/>
              </w:rPr>
              <w:t>15.20</w:t>
            </w:r>
          </w:p>
        </w:tc>
      </w:tr>
      <w:tr w:rsidR="007C418E" w:rsidRPr="00B33FB1" w14:paraId="56B358EB" w14:textId="77777777" w:rsidTr="003B01E8">
        <w:tc>
          <w:tcPr>
            <w:tcW w:w="484" w:type="pct"/>
            <w:vAlign w:val="center"/>
          </w:tcPr>
          <w:p w14:paraId="01F2218F" w14:textId="77C801D3" w:rsidR="007E2D03" w:rsidRPr="00B33FB1" w:rsidRDefault="007E2D03" w:rsidP="003B01E8">
            <w:pPr>
              <w:pStyle w:val="TableCaption"/>
              <w:rPr>
                <w:sz w:val="16"/>
                <w:lang w:val="en-GB" w:eastAsia="zh-CN"/>
              </w:rPr>
            </w:pPr>
            <w:r w:rsidRPr="00B33FB1">
              <w:rPr>
                <w:sz w:val="16"/>
                <w:lang w:val="en-GB" w:eastAsia="zh-CN"/>
              </w:rPr>
              <w:t>50.00</w:t>
            </w:r>
          </w:p>
        </w:tc>
        <w:tc>
          <w:tcPr>
            <w:tcW w:w="462" w:type="pct"/>
            <w:vMerge/>
            <w:vAlign w:val="center"/>
          </w:tcPr>
          <w:p w14:paraId="40FE1DAD" w14:textId="77777777" w:rsidR="007E2D03" w:rsidRPr="00B33FB1" w:rsidRDefault="007E2D03" w:rsidP="003B01E8">
            <w:pPr>
              <w:pStyle w:val="TableCaption"/>
              <w:rPr>
                <w:sz w:val="16"/>
                <w:lang w:val="en-GB" w:eastAsia="zh-CN"/>
              </w:rPr>
            </w:pPr>
          </w:p>
        </w:tc>
        <w:tc>
          <w:tcPr>
            <w:tcW w:w="347" w:type="pct"/>
            <w:vAlign w:val="center"/>
          </w:tcPr>
          <w:p w14:paraId="6FC54E90" w14:textId="178FF7CD" w:rsidR="007E2D03" w:rsidRPr="00B33FB1" w:rsidRDefault="007E2D03" w:rsidP="003B01E8">
            <w:pPr>
              <w:pStyle w:val="TableCaption"/>
              <w:rPr>
                <w:sz w:val="16"/>
                <w:lang w:val="en-GB" w:eastAsia="zh-CN"/>
              </w:rPr>
            </w:pPr>
            <w:r w:rsidRPr="00B33FB1">
              <w:rPr>
                <w:sz w:val="16"/>
                <w:lang w:val="en-GB" w:eastAsia="zh-CN"/>
              </w:rPr>
              <w:t>29.12</w:t>
            </w:r>
          </w:p>
        </w:tc>
        <w:tc>
          <w:tcPr>
            <w:tcW w:w="333" w:type="pct"/>
            <w:vAlign w:val="center"/>
          </w:tcPr>
          <w:p w14:paraId="7F63DD8C" w14:textId="3F34940F" w:rsidR="007E2D03" w:rsidRPr="00B33FB1" w:rsidRDefault="007E2D03" w:rsidP="003B01E8">
            <w:pPr>
              <w:pStyle w:val="TableCaption"/>
              <w:rPr>
                <w:sz w:val="16"/>
                <w:lang w:val="en-GB" w:eastAsia="zh-CN"/>
              </w:rPr>
            </w:pPr>
            <w:r w:rsidRPr="00B33FB1">
              <w:rPr>
                <w:sz w:val="16"/>
                <w:lang w:val="en-GB" w:eastAsia="zh-CN"/>
              </w:rPr>
              <w:t>17.32</w:t>
            </w:r>
          </w:p>
        </w:tc>
        <w:tc>
          <w:tcPr>
            <w:tcW w:w="451" w:type="pct"/>
            <w:vMerge/>
            <w:vAlign w:val="center"/>
          </w:tcPr>
          <w:p w14:paraId="35375226" w14:textId="77777777" w:rsidR="007E2D03" w:rsidRPr="00B33FB1" w:rsidRDefault="007E2D03" w:rsidP="003B01E8">
            <w:pPr>
              <w:pStyle w:val="TableCaption"/>
              <w:rPr>
                <w:sz w:val="16"/>
                <w:lang w:val="en-GB" w:eastAsia="zh-CN"/>
              </w:rPr>
            </w:pPr>
          </w:p>
        </w:tc>
        <w:tc>
          <w:tcPr>
            <w:tcW w:w="347" w:type="pct"/>
            <w:vAlign w:val="center"/>
          </w:tcPr>
          <w:p w14:paraId="2657533F" w14:textId="4D429718" w:rsidR="007E2D03" w:rsidRPr="00B33FB1" w:rsidRDefault="007E2D03" w:rsidP="003B01E8">
            <w:pPr>
              <w:pStyle w:val="TableCaption"/>
              <w:rPr>
                <w:sz w:val="16"/>
                <w:lang w:val="en-GB" w:eastAsia="zh-CN"/>
              </w:rPr>
            </w:pPr>
            <w:r w:rsidRPr="00B33FB1">
              <w:rPr>
                <w:sz w:val="16"/>
                <w:lang w:val="en-GB" w:eastAsia="zh-CN"/>
              </w:rPr>
              <w:t>25.21</w:t>
            </w:r>
          </w:p>
        </w:tc>
        <w:tc>
          <w:tcPr>
            <w:tcW w:w="334" w:type="pct"/>
            <w:vAlign w:val="center"/>
          </w:tcPr>
          <w:p w14:paraId="7F2170C0" w14:textId="250E630F" w:rsidR="007E2D03" w:rsidRPr="00B33FB1" w:rsidRDefault="007E2D03" w:rsidP="003B01E8">
            <w:pPr>
              <w:pStyle w:val="TableCaption"/>
              <w:rPr>
                <w:sz w:val="16"/>
                <w:lang w:val="en-GB" w:eastAsia="zh-CN"/>
              </w:rPr>
            </w:pPr>
            <w:r w:rsidRPr="00B33FB1">
              <w:rPr>
                <w:sz w:val="16"/>
                <w:lang w:val="en-GB" w:eastAsia="zh-CN"/>
              </w:rPr>
              <w:t>13.41</w:t>
            </w:r>
          </w:p>
        </w:tc>
        <w:tc>
          <w:tcPr>
            <w:tcW w:w="452" w:type="pct"/>
            <w:vMerge/>
            <w:vAlign w:val="center"/>
          </w:tcPr>
          <w:p w14:paraId="40EF5FEC" w14:textId="77777777" w:rsidR="007E2D03" w:rsidRPr="00B33FB1" w:rsidRDefault="007E2D03" w:rsidP="003B01E8">
            <w:pPr>
              <w:pStyle w:val="TableCaption"/>
              <w:rPr>
                <w:sz w:val="16"/>
                <w:lang w:val="en-GB" w:eastAsia="zh-CN"/>
              </w:rPr>
            </w:pPr>
          </w:p>
        </w:tc>
        <w:tc>
          <w:tcPr>
            <w:tcW w:w="350" w:type="pct"/>
            <w:vAlign w:val="center"/>
          </w:tcPr>
          <w:p w14:paraId="3A3FC969" w14:textId="411DB2A7" w:rsidR="007E2D03" w:rsidRPr="00B33FB1" w:rsidRDefault="007E2D03" w:rsidP="003B01E8">
            <w:pPr>
              <w:pStyle w:val="TableCaption"/>
              <w:rPr>
                <w:sz w:val="16"/>
                <w:lang w:val="en-GB" w:eastAsia="zh-CN"/>
              </w:rPr>
            </w:pPr>
            <w:r w:rsidRPr="00B33FB1">
              <w:rPr>
                <w:sz w:val="16"/>
                <w:lang w:val="en-GB" w:eastAsia="zh-CN"/>
              </w:rPr>
              <w:t>26.94</w:t>
            </w:r>
          </w:p>
        </w:tc>
        <w:tc>
          <w:tcPr>
            <w:tcW w:w="337" w:type="pct"/>
            <w:vAlign w:val="center"/>
          </w:tcPr>
          <w:p w14:paraId="3C1E9178" w14:textId="03DAFAC2" w:rsidR="007E2D03" w:rsidRPr="00B33FB1" w:rsidRDefault="007E2D03" w:rsidP="003B01E8">
            <w:pPr>
              <w:pStyle w:val="TableCaption"/>
              <w:rPr>
                <w:sz w:val="16"/>
                <w:lang w:val="en-GB" w:eastAsia="zh-CN"/>
              </w:rPr>
            </w:pPr>
            <w:r w:rsidRPr="00B33FB1">
              <w:rPr>
                <w:sz w:val="16"/>
                <w:lang w:val="en-GB" w:eastAsia="zh-CN"/>
              </w:rPr>
              <w:t>15.14</w:t>
            </w:r>
          </w:p>
        </w:tc>
        <w:tc>
          <w:tcPr>
            <w:tcW w:w="459" w:type="pct"/>
            <w:vMerge/>
            <w:vAlign w:val="center"/>
          </w:tcPr>
          <w:p w14:paraId="7BBF77A4" w14:textId="77777777" w:rsidR="007E2D03" w:rsidRPr="00B33FB1" w:rsidRDefault="007E2D03" w:rsidP="003B01E8">
            <w:pPr>
              <w:pStyle w:val="TableCaption"/>
              <w:rPr>
                <w:sz w:val="16"/>
                <w:lang w:val="en-GB" w:eastAsia="zh-CN"/>
              </w:rPr>
            </w:pPr>
          </w:p>
        </w:tc>
        <w:tc>
          <w:tcPr>
            <w:tcW w:w="644" w:type="pct"/>
            <w:vAlign w:val="center"/>
          </w:tcPr>
          <w:p w14:paraId="7B5DC09E" w14:textId="54EAA4A9" w:rsidR="007E2D03" w:rsidRPr="00B33FB1" w:rsidRDefault="007E2D03" w:rsidP="003B01E8">
            <w:pPr>
              <w:pStyle w:val="TableCaption"/>
              <w:rPr>
                <w:sz w:val="16"/>
                <w:lang w:val="en-GB" w:eastAsia="zh-CN"/>
              </w:rPr>
            </w:pPr>
            <w:r w:rsidRPr="00B33FB1">
              <w:rPr>
                <w:sz w:val="16"/>
                <w:lang w:val="en-GB" w:eastAsia="zh-CN"/>
              </w:rPr>
              <w:t>11.80</w:t>
            </w:r>
          </w:p>
        </w:tc>
      </w:tr>
      <w:tr w:rsidR="007C418E" w:rsidRPr="00B33FB1" w14:paraId="667C5DED" w14:textId="77777777" w:rsidTr="003B01E8">
        <w:tc>
          <w:tcPr>
            <w:tcW w:w="484" w:type="pct"/>
            <w:vAlign w:val="center"/>
          </w:tcPr>
          <w:p w14:paraId="39672263" w14:textId="2F0B572A" w:rsidR="007E2D03" w:rsidRPr="00B33FB1" w:rsidRDefault="007E2D03" w:rsidP="003B01E8">
            <w:pPr>
              <w:pStyle w:val="TableCaption"/>
              <w:rPr>
                <w:sz w:val="16"/>
                <w:lang w:val="en-GB" w:eastAsia="zh-CN"/>
              </w:rPr>
            </w:pPr>
            <w:r w:rsidRPr="00B33FB1">
              <w:rPr>
                <w:sz w:val="16"/>
                <w:lang w:val="en-GB" w:eastAsia="zh-CN"/>
              </w:rPr>
              <w:t>58.33</w:t>
            </w:r>
          </w:p>
        </w:tc>
        <w:tc>
          <w:tcPr>
            <w:tcW w:w="462" w:type="pct"/>
            <w:vMerge/>
            <w:vAlign w:val="center"/>
          </w:tcPr>
          <w:p w14:paraId="449F02D6" w14:textId="77777777" w:rsidR="007E2D03" w:rsidRPr="00B33FB1" w:rsidRDefault="007E2D03" w:rsidP="003B01E8">
            <w:pPr>
              <w:pStyle w:val="TableCaption"/>
              <w:rPr>
                <w:sz w:val="16"/>
                <w:lang w:val="en-GB" w:eastAsia="zh-CN"/>
              </w:rPr>
            </w:pPr>
          </w:p>
        </w:tc>
        <w:tc>
          <w:tcPr>
            <w:tcW w:w="347" w:type="pct"/>
            <w:vAlign w:val="center"/>
          </w:tcPr>
          <w:p w14:paraId="233CA18A" w14:textId="72C5953F" w:rsidR="007E2D03" w:rsidRPr="00B33FB1" w:rsidRDefault="007E2D03" w:rsidP="003B01E8">
            <w:pPr>
              <w:pStyle w:val="TableCaption"/>
              <w:rPr>
                <w:sz w:val="16"/>
                <w:lang w:val="en-GB" w:eastAsia="zh-CN"/>
              </w:rPr>
            </w:pPr>
            <w:r w:rsidRPr="00B33FB1">
              <w:rPr>
                <w:sz w:val="16"/>
                <w:lang w:val="en-GB" w:eastAsia="zh-CN"/>
              </w:rPr>
              <w:t>29.74</w:t>
            </w:r>
          </w:p>
        </w:tc>
        <w:tc>
          <w:tcPr>
            <w:tcW w:w="333" w:type="pct"/>
            <w:vAlign w:val="center"/>
          </w:tcPr>
          <w:p w14:paraId="680DDDC8" w14:textId="648BB86E" w:rsidR="007E2D03" w:rsidRPr="00B33FB1" w:rsidRDefault="007E2D03" w:rsidP="003B01E8">
            <w:pPr>
              <w:pStyle w:val="TableCaption"/>
              <w:rPr>
                <w:sz w:val="16"/>
                <w:lang w:val="en-GB" w:eastAsia="zh-CN"/>
              </w:rPr>
            </w:pPr>
            <w:r w:rsidRPr="00B33FB1">
              <w:rPr>
                <w:sz w:val="16"/>
                <w:lang w:val="en-GB" w:eastAsia="zh-CN"/>
              </w:rPr>
              <w:t>24.34</w:t>
            </w:r>
          </w:p>
        </w:tc>
        <w:tc>
          <w:tcPr>
            <w:tcW w:w="451" w:type="pct"/>
            <w:vMerge/>
            <w:vAlign w:val="center"/>
          </w:tcPr>
          <w:p w14:paraId="770239C3" w14:textId="77777777" w:rsidR="007E2D03" w:rsidRPr="00B33FB1" w:rsidRDefault="007E2D03" w:rsidP="003B01E8">
            <w:pPr>
              <w:pStyle w:val="TableCaption"/>
              <w:rPr>
                <w:sz w:val="16"/>
                <w:lang w:val="en-GB" w:eastAsia="zh-CN"/>
              </w:rPr>
            </w:pPr>
          </w:p>
        </w:tc>
        <w:tc>
          <w:tcPr>
            <w:tcW w:w="347" w:type="pct"/>
            <w:vAlign w:val="center"/>
          </w:tcPr>
          <w:p w14:paraId="2B6EF490" w14:textId="4A0ECC2C" w:rsidR="007E2D03" w:rsidRPr="00B33FB1" w:rsidRDefault="007E2D03" w:rsidP="003B01E8">
            <w:pPr>
              <w:pStyle w:val="TableCaption"/>
              <w:rPr>
                <w:sz w:val="16"/>
                <w:lang w:val="en-GB" w:eastAsia="zh-CN"/>
              </w:rPr>
            </w:pPr>
            <w:r w:rsidRPr="00B33FB1">
              <w:rPr>
                <w:sz w:val="16"/>
                <w:lang w:val="en-GB" w:eastAsia="zh-CN"/>
              </w:rPr>
              <w:t>22.89</w:t>
            </w:r>
          </w:p>
        </w:tc>
        <w:tc>
          <w:tcPr>
            <w:tcW w:w="334" w:type="pct"/>
            <w:vAlign w:val="center"/>
          </w:tcPr>
          <w:p w14:paraId="5AA90291" w14:textId="2C7936D2" w:rsidR="007E2D03" w:rsidRPr="00B33FB1" w:rsidRDefault="007E2D03" w:rsidP="003B01E8">
            <w:pPr>
              <w:pStyle w:val="TableCaption"/>
              <w:rPr>
                <w:sz w:val="16"/>
                <w:lang w:val="en-GB" w:eastAsia="zh-CN"/>
              </w:rPr>
            </w:pPr>
            <w:r w:rsidRPr="00B33FB1">
              <w:rPr>
                <w:sz w:val="16"/>
                <w:lang w:val="en-GB" w:eastAsia="zh-CN"/>
              </w:rPr>
              <w:t>17.49</w:t>
            </w:r>
          </w:p>
        </w:tc>
        <w:tc>
          <w:tcPr>
            <w:tcW w:w="452" w:type="pct"/>
            <w:vMerge/>
            <w:vAlign w:val="center"/>
          </w:tcPr>
          <w:p w14:paraId="20D44EBE" w14:textId="77777777" w:rsidR="007E2D03" w:rsidRPr="00B33FB1" w:rsidRDefault="007E2D03" w:rsidP="003B01E8">
            <w:pPr>
              <w:pStyle w:val="TableCaption"/>
              <w:rPr>
                <w:sz w:val="16"/>
                <w:lang w:val="en-GB" w:eastAsia="zh-CN"/>
              </w:rPr>
            </w:pPr>
          </w:p>
        </w:tc>
        <w:tc>
          <w:tcPr>
            <w:tcW w:w="350" w:type="pct"/>
            <w:vAlign w:val="center"/>
          </w:tcPr>
          <w:p w14:paraId="0BDD8F3E" w14:textId="26CE7841" w:rsidR="007E2D03" w:rsidRPr="00B33FB1" w:rsidRDefault="007E2D03" w:rsidP="003B01E8">
            <w:pPr>
              <w:pStyle w:val="TableCaption"/>
              <w:rPr>
                <w:sz w:val="16"/>
                <w:lang w:val="en-GB" w:eastAsia="zh-CN"/>
              </w:rPr>
            </w:pPr>
            <w:r w:rsidRPr="00B33FB1">
              <w:rPr>
                <w:sz w:val="16"/>
                <w:lang w:val="en-GB" w:eastAsia="zh-CN"/>
              </w:rPr>
              <w:t>26.74</w:t>
            </w:r>
          </w:p>
        </w:tc>
        <w:tc>
          <w:tcPr>
            <w:tcW w:w="337" w:type="pct"/>
            <w:vAlign w:val="center"/>
          </w:tcPr>
          <w:p w14:paraId="4DCCE430" w14:textId="4826D488" w:rsidR="007E2D03" w:rsidRPr="00B33FB1" w:rsidRDefault="007E2D03" w:rsidP="003B01E8">
            <w:pPr>
              <w:pStyle w:val="TableCaption"/>
              <w:rPr>
                <w:sz w:val="16"/>
                <w:lang w:val="en-GB" w:eastAsia="zh-CN"/>
              </w:rPr>
            </w:pPr>
            <w:r w:rsidRPr="00B33FB1">
              <w:rPr>
                <w:sz w:val="16"/>
                <w:lang w:val="en-GB" w:eastAsia="zh-CN"/>
              </w:rPr>
              <w:t>21.34</w:t>
            </w:r>
          </w:p>
        </w:tc>
        <w:tc>
          <w:tcPr>
            <w:tcW w:w="459" w:type="pct"/>
            <w:vMerge/>
            <w:vAlign w:val="center"/>
          </w:tcPr>
          <w:p w14:paraId="485AD4C9" w14:textId="77777777" w:rsidR="007E2D03" w:rsidRPr="00B33FB1" w:rsidRDefault="007E2D03" w:rsidP="003B01E8">
            <w:pPr>
              <w:pStyle w:val="TableCaption"/>
              <w:rPr>
                <w:sz w:val="16"/>
                <w:lang w:val="en-GB" w:eastAsia="zh-CN"/>
              </w:rPr>
            </w:pPr>
          </w:p>
        </w:tc>
        <w:tc>
          <w:tcPr>
            <w:tcW w:w="644" w:type="pct"/>
            <w:vAlign w:val="center"/>
          </w:tcPr>
          <w:p w14:paraId="5FA20A92" w14:textId="6C3B8FA6" w:rsidR="007E2D03" w:rsidRPr="00B33FB1" w:rsidRDefault="007E2D03" w:rsidP="003B01E8">
            <w:pPr>
              <w:pStyle w:val="TableCaption"/>
              <w:rPr>
                <w:sz w:val="16"/>
                <w:lang w:val="en-GB" w:eastAsia="zh-CN"/>
              </w:rPr>
            </w:pPr>
            <w:r w:rsidRPr="00B33FB1">
              <w:rPr>
                <w:sz w:val="16"/>
                <w:lang w:val="en-GB" w:eastAsia="zh-CN"/>
              </w:rPr>
              <w:t>5.40</w:t>
            </w:r>
          </w:p>
        </w:tc>
      </w:tr>
      <w:tr w:rsidR="007C418E" w:rsidRPr="00B33FB1" w14:paraId="52A2EB3F" w14:textId="77777777" w:rsidTr="003B01E8">
        <w:trPr>
          <w:trHeight w:val="171"/>
        </w:trPr>
        <w:tc>
          <w:tcPr>
            <w:tcW w:w="484" w:type="pct"/>
            <w:vAlign w:val="center"/>
          </w:tcPr>
          <w:p w14:paraId="4C2C3399" w14:textId="1E1D8888" w:rsidR="007C418E" w:rsidRPr="00B33FB1" w:rsidRDefault="003B01E8" w:rsidP="003B01E8">
            <w:pPr>
              <w:pStyle w:val="TableCaption"/>
              <w:rPr>
                <w:sz w:val="16"/>
                <w:lang w:val="en-GB" w:eastAsia="zh-CN"/>
              </w:rPr>
            </w:pPr>
            <w:r w:rsidRPr="00B33FB1">
              <w:rPr>
                <w:sz w:val="16"/>
                <w:lang w:val="en-GB" w:eastAsia="zh-CN"/>
              </w:rPr>
              <w:t>25.00</w:t>
            </w:r>
          </w:p>
        </w:tc>
        <w:tc>
          <w:tcPr>
            <w:tcW w:w="462" w:type="pct"/>
            <w:vMerge w:val="restart"/>
            <w:vAlign w:val="center"/>
          </w:tcPr>
          <w:p w14:paraId="56C46101" w14:textId="01A1AE71" w:rsidR="007C418E" w:rsidRPr="00B33FB1" w:rsidRDefault="007C418E" w:rsidP="003B01E8">
            <w:pPr>
              <w:pStyle w:val="TableCaption"/>
              <w:rPr>
                <w:sz w:val="16"/>
                <w:lang w:val="en-GB" w:eastAsia="zh-CN"/>
              </w:rPr>
            </w:pPr>
            <w:r w:rsidRPr="00B33FB1">
              <w:rPr>
                <w:sz w:val="16"/>
                <w:lang w:val="en-GB" w:eastAsia="zh-CN"/>
              </w:rPr>
              <w:t>4.14</w:t>
            </w:r>
          </w:p>
        </w:tc>
        <w:tc>
          <w:tcPr>
            <w:tcW w:w="347" w:type="pct"/>
            <w:vAlign w:val="center"/>
          </w:tcPr>
          <w:p w14:paraId="46CA36D5" w14:textId="720D63A3" w:rsidR="007C418E" w:rsidRPr="00B33FB1" w:rsidRDefault="00844A59" w:rsidP="004826F9">
            <w:pPr>
              <w:pStyle w:val="TableCaption"/>
              <w:rPr>
                <w:sz w:val="16"/>
                <w:lang w:val="en-GB" w:eastAsia="zh-CN"/>
              </w:rPr>
            </w:pPr>
            <w:r w:rsidRPr="00B33FB1">
              <w:rPr>
                <w:sz w:val="16"/>
                <w:lang w:val="en-GB" w:eastAsia="zh-CN"/>
              </w:rPr>
              <w:t xml:space="preserve">35.65 </w:t>
            </w:r>
          </w:p>
        </w:tc>
        <w:tc>
          <w:tcPr>
            <w:tcW w:w="333" w:type="pct"/>
            <w:vAlign w:val="center"/>
          </w:tcPr>
          <w:p w14:paraId="56A6708E" w14:textId="28A3DECB" w:rsidR="007C418E" w:rsidRPr="00B33FB1" w:rsidRDefault="004826F9" w:rsidP="004826F9">
            <w:pPr>
              <w:pStyle w:val="TableCaption"/>
              <w:rPr>
                <w:sz w:val="16"/>
                <w:lang w:val="en-GB" w:eastAsia="zh-CN"/>
              </w:rPr>
            </w:pPr>
            <w:r w:rsidRPr="00B33FB1">
              <w:rPr>
                <w:sz w:val="16"/>
                <w:lang w:val="en-GB" w:eastAsia="zh-CN"/>
              </w:rPr>
              <w:t xml:space="preserve">10.85 </w:t>
            </w:r>
          </w:p>
        </w:tc>
        <w:tc>
          <w:tcPr>
            <w:tcW w:w="451" w:type="pct"/>
            <w:vMerge w:val="restart"/>
            <w:vAlign w:val="center"/>
          </w:tcPr>
          <w:p w14:paraId="4A38D5FF" w14:textId="63AC7EA3" w:rsidR="007C418E" w:rsidRPr="00B33FB1" w:rsidRDefault="007C418E" w:rsidP="003B01E8">
            <w:pPr>
              <w:pStyle w:val="TableCaption"/>
              <w:rPr>
                <w:sz w:val="16"/>
                <w:lang w:val="en-GB" w:eastAsia="zh-CN"/>
              </w:rPr>
            </w:pPr>
            <w:r w:rsidRPr="00B33FB1">
              <w:rPr>
                <w:sz w:val="16"/>
                <w:lang w:val="en-GB" w:eastAsia="zh-CN"/>
              </w:rPr>
              <w:t>11.46</w:t>
            </w:r>
          </w:p>
        </w:tc>
        <w:tc>
          <w:tcPr>
            <w:tcW w:w="347" w:type="pct"/>
            <w:vAlign w:val="center"/>
          </w:tcPr>
          <w:p w14:paraId="01766C62" w14:textId="5F5EC225" w:rsidR="007C418E" w:rsidRPr="00B33FB1" w:rsidRDefault="006B4573" w:rsidP="006B4573">
            <w:pPr>
              <w:pStyle w:val="TableCaption"/>
              <w:rPr>
                <w:sz w:val="16"/>
                <w:lang w:val="en-GB" w:eastAsia="zh-CN"/>
              </w:rPr>
            </w:pPr>
            <w:r w:rsidRPr="00B33FB1">
              <w:rPr>
                <w:sz w:val="16"/>
                <w:lang w:val="en-GB" w:eastAsia="zh-CN"/>
              </w:rPr>
              <w:t xml:space="preserve">32.29 </w:t>
            </w:r>
          </w:p>
        </w:tc>
        <w:tc>
          <w:tcPr>
            <w:tcW w:w="334" w:type="pct"/>
            <w:vAlign w:val="center"/>
          </w:tcPr>
          <w:p w14:paraId="3728AFCA" w14:textId="4DE4BDE4" w:rsidR="007C418E" w:rsidRPr="00B33FB1" w:rsidRDefault="006B4573" w:rsidP="006B4573">
            <w:pPr>
              <w:pStyle w:val="TableCaption"/>
              <w:rPr>
                <w:sz w:val="16"/>
                <w:lang w:val="en-GB" w:eastAsia="zh-CN"/>
              </w:rPr>
            </w:pPr>
            <w:r w:rsidRPr="00B33FB1">
              <w:rPr>
                <w:sz w:val="16"/>
                <w:lang w:val="en-GB" w:eastAsia="zh-CN"/>
              </w:rPr>
              <w:t xml:space="preserve">7.49 </w:t>
            </w:r>
          </w:p>
        </w:tc>
        <w:tc>
          <w:tcPr>
            <w:tcW w:w="452" w:type="pct"/>
            <w:vMerge w:val="restart"/>
            <w:vAlign w:val="center"/>
          </w:tcPr>
          <w:p w14:paraId="2EEC971A" w14:textId="652A870A" w:rsidR="007C418E" w:rsidRPr="00B33FB1" w:rsidRDefault="007C418E" w:rsidP="003B01E8">
            <w:pPr>
              <w:pStyle w:val="TableCaption"/>
              <w:rPr>
                <w:sz w:val="16"/>
                <w:lang w:val="en-GB" w:eastAsia="zh-CN"/>
              </w:rPr>
            </w:pPr>
            <w:r w:rsidRPr="00B33FB1">
              <w:rPr>
                <w:sz w:val="16"/>
                <w:lang w:val="en-GB" w:eastAsia="zh-CN"/>
              </w:rPr>
              <w:t>8.28</w:t>
            </w:r>
          </w:p>
        </w:tc>
        <w:tc>
          <w:tcPr>
            <w:tcW w:w="350" w:type="pct"/>
            <w:vAlign w:val="center"/>
          </w:tcPr>
          <w:p w14:paraId="456D80A9" w14:textId="41E8A5B5" w:rsidR="007C418E" w:rsidRPr="00B33FB1" w:rsidRDefault="00D27059" w:rsidP="00D27059">
            <w:pPr>
              <w:pStyle w:val="TableCaption"/>
              <w:rPr>
                <w:sz w:val="16"/>
                <w:lang w:val="en-GB" w:eastAsia="zh-CN"/>
              </w:rPr>
            </w:pPr>
            <w:r w:rsidRPr="00B33FB1">
              <w:rPr>
                <w:sz w:val="16"/>
                <w:lang w:val="en-GB" w:eastAsia="zh-CN"/>
              </w:rPr>
              <w:t xml:space="preserve">27.29 </w:t>
            </w:r>
          </w:p>
        </w:tc>
        <w:tc>
          <w:tcPr>
            <w:tcW w:w="337" w:type="pct"/>
            <w:vAlign w:val="center"/>
          </w:tcPr>
          <w:p w14:paraId="14EDA06C" w14:textId="30416E60" w:rsidR="007C418E" w:rsidRPr="00B33FB1" w:rsidRDefault="00D27059" w:rsidP="00D27059">
            <w:pPr>
              <w:pStyle w:val="TableCaption"/>
              <w:rPr>
                <w:sz w:val="16"/>
                <w:lang w:val="en-GB" w:eastAsia="zh-CN"/>
              </w:rPr>
            </w:pPr>
            <w:r w:rsidRPr="00B33FB1">
              <w:rPr>
                <w:sz w:val="16"/>
                <w:lang w:val="en-GB" w:eastAsia="zh-CN"/>
              </w:rPr>
              <w:t>2.49</w:t>
            </w:r>
          </w:p>
        </w:tc>
        <w:tc>
          <w:tcPr>
            <w:tcW w:w="459" w:type="pct"/>
            <w:vMerge w:val="restart"/>
            <w:vAlign w:val="center"/>
          </w:tcPr>
          <w:p w14:paraId="7B301E95" w14:textId="174179D4" w:rsidR="007C418E" w:rsidRPr="00B33FB1" w:rsidRDefault="007C418E" w:rsidP="003B01E8">
            <w:pPr>
              <w:pStyle w:val="TableCaption"/>
              <w:rPr>
                <w:sz w:val="16"/>
                <w:lang w:val="en-GB" w:eastAsia="zh-CN"/>
              </w:rPr>
            </w:pPr>
            <w:r w:rsidRPr="00B33FB1">
              <w:rPr>
                <w:sz w:val="16"/>
                <w:lang w:val="en-GB" w:eastAsia="zh-CN"/>
              </w:rPr>
              <w:t>6.65</w:t>
            </w:r>
          </w:p>
        </w:tc>
        <w:tc>
          <w:tcPr>
            <w:tcW w:w="644" w:type="pct"/>
            <w:vAlign w:val="center"/>
          </w:tcPr>
          <w:p w14:paraId="001221AF" w14:textId="45B74199" w:rsidR="007C418E" w:rsidRPr="00B33FB1" w:rsidRDefault="00415FB7" w:rsidP="00415FB7">
            <w:pPr>
              <w:pStyle w:val="TableCaption"/>
              <w:rPr>
                <w:sz w:val="16"/>
                <w:lang w:val="en-GB" w:eastAsia="zh-CN"/>
              </w:rPr>
            </w:pPr>
            <w:r w:rsidRPr="00B33FB1">
              <w:rPr>
                <w:sz w:val="16"/>
                <w:lang w:val="en-GB" w:eastAsia="zh-CN"/>
              </w:rPr>
              <w:t>24.80</w:t>
            </w:r>
          </w:p>
        </w:tc>
      </w:tr>
      <w:tr w:rsidR="007C418E" w:rsidRPr="00B33FB1" w14:paraId="77943B4E" w14:textId="77777777" w:rsidTr="003B01E8">
        <w:tc>
          <w:tcPr>
            <w:tcW w:w="484" w:type="pct"/>
            <w:vAlign w:val="center"/>
          </w:tcPr>
          <w:p w14:paraId="4F27C453" w14:textId="68813287" w:rsidR="007C418E" w:rsidRPr="00B33FB1" w:rsidRDefault="007C418E" w:rsidP="003B01E8">
            <w:pPr>
              <w:pStyle w:val="TableCaption"/>
              <w:rPr>
                <w:sz w:val="16"/>
                <w:lang w:val="en-GB" w:eastAsia="zh-CN"/>
              </w:rPr>
            </w:pPr>
            <w:r w:rsidRPr="00B33FB1">
              <w:rPr>
                <w:sz w:val="16"/>
                <w:lang w:val="en-GB" w:eastAsia="zh-CN"/>
              </w:rPr>
              <w:t>33.33</w:t>
            </w:r>
          </w:p>
        </w:tc>
        <w:tc>
          <w:tcPr>
            <w:tcW w:w="462" w:type="pct"/>
            <w:vMerge/>
            <w:vAlign w:val="center"/>
          </w:tcPr>
          <w:p w14:paraId="43A395F8" w14:textId="77777777" w:rsidR="007C418E" w:rsidRPr="00B33FB1" w:rsidRDefault="007C418E" w:rsidP="003B01E8">
            <w:pPr>
              <w:pStyle w:val="TableCaption"/>
              <w:rPr>
                <w:sz w:val="16"/>
                <w:lang w:val="en-GB" w:eastAsia="zh-CN"/>
              </w:rPr>
            </w:pPr>
          </w:p>
        </w:tc>
        <w:tc>
          <w:tcPr>
            <w:tcW w:w="347" w:type="pct"/>
            <w:vAlign w:val="center"/>
          </w:tcPr>
          <w:p w14:paraId="75BD218F" w14:textId="12FEDC4C" w:rsidR="007C418E" w:rsidRPr="00B33FB1" w:rsidRDefault="004826F9" w:rsidP="003B01E8">
            <w:pPr>
              <w:pStyle w:val="TableCaption"/>
              <w:rPr>
                <w:sz w:val="16"/>
                <w:lang w:val="en-GB" w:eastAsia="zh-CN"/>
              </w:rPr>
            </w:pPr>
            <w:r w:rsidRPr="00B33FB1">
              <w:rPr>
                <w:sz w:val="16"/>
                <w:lang w:val="en-GB" w:eastAsia="zh-CN"/>
              </w:rPr>
              <w:t>33.52</w:t>
            </w:r>
          </w:p>
        </w:tc>
        <w:tc>
          <w:tcPr>
            <w:tcW w:w="333" w:type="pct"/>
            <w:vAlign w:val="center"/>
          </w:tcPr>
          <w:p w14:paraId="73BD5C50" w14:textId="1EB63DCE" w:rsidR="007C418E" w:rsidRPr="00B33FB1" w:rsidRDefault="004826F9" w:rsidP="003B01E8">
            <w:pPr>
              <w:pStyle w:val="TableCaption"/>
              <w:rPr>
                <w:sz w:val="16"/>
                <w:lang w:val="en-GB" w:eastAsia="zh-CN"/>
              </w:rPr>
            </w:pPr>
            <w:r w:rsidRPr="00B33FB1">
              <w:rPr>
                <w:sz w:val="16"/>
                <w:lang w:val="en-GB" w:eastAsia="zh-CN"/>
              </w:rPr>
              <w:t>9.62</w:t>
            </w:r>
          </w:p>
        </w:tc>
        <w:tc>
          <w:tcPr>
            <w:tcW w:w="451" w:type="pct"/>
            <w:vMerge/>
            <w:vAlign w:val="center"/>
          </w:tcPr>
          <w:p w14:paraId="428B6285" w14:textId="77777777" w:rsidR="007C418E" w:rsidRPr="00B33FB1" w:rsidRDefault="007C418E" w:rsidP="003B01E8">
            <w:pPr>
              <w:pStyle w:val="TableCaption"/>
              <w:rPr>
                <w:sz w:val="16"/>
                <w:lang w:val="en-GB" w:eastAsia="zh-CN"/>
              </w:rPr>
            </w:pPr>
          </w:p>
        </w:tc>
        <w:tc>
          <w:tcPr>
            <w:tcW w:w="347" w:type="pct"/>
            <w:vAlign w:val="center"/>
          </w:tcPr>
          <w:p w14:paraId="784F7316" w14:textId="53480265" w:rsidR="007C418E" w:rsidRPr="00B33FB1" w:rsidRDefault="006B4573" w:rsidP="003B01E8">
            <w:pPr>
              <w:pStyle w:val="TableCaption"/>
              <w:rPr>
                <w:sz w:val="16"/>
                <w:lang w:val="en-GB" w:eastAsia="zh-CN"/>
              </w:rPr>
            </w:pPr>
            <w:r w:rsidRPr="00B33FB1">
              <w:rPr>
                <w:sz w:val="16"/>
                <w:lang w:val="en-GB" w:eastAsia="zh-CN"/>
              </w:rPr>
              <w:t>30.40</w:t>
            </w:r>
          </w:p>
        </w:tc>
        <w:tc>
          <w:tcPr>
            <w:tcW w:w="334" w:type="pct"/>
            <w:vAlign w:val="center"/>
          </w:tcPr>
          <w:p w14:paraId="1AFF0CFA" w14:textId="78243843" w:rsidR="007C418E" w:rsidRPr="00B33FB1" w:rsidRDefault="006B4573" w:rsidP="003B01E8">
            <w:pPr>
              <w:pStyle w:val="TableCaption"/>
              <w:rPr>
                <w:sz w:val="16"/>
                <w:lang w:val="en-GB" w:eastAsia="zh-CN"/>
              </w:rPr>
            </w:pPr>
            <w:r w:rsidRPr="00B33FB1">
              <w:rPr>
                <w:sz w:val="16"/>
                <w:lang w:val="en-GB" w:eastAsia="zh-CN"/>
              </w:rPr>
              <w:t>6.50</w:t>
            </w:r>
          </w:p>
        </w:tc>
        <w:tc>
          <w:tcPr>
            <w:tcW w:w="452" w:type="pct"/>
            <w:vMerge/>
            <w:vAlign w:val="center"/>
          </w:tcPr>
          <w:p w14:paraId="45A1A192" w14:textId="77777777" w:rsidR="007C418E" w:rsidRPr="00B33FB1" w:rsidRDefault="007C418E" w:rsidP="003B01E8">
            <w:pPr>
              <w:pStyle w:val="TableCaption"/>
              <w:rPr>
                <w:sz w:val="16"/>
                <w:lang w:val="en-GB" w:eastAsia="zh-CN"/>
              </w:rPr>
            </w:pPr>
          </w:p>
        </w:tc>
        <w:tc>
          <w:tcPr>
            <w:tcW w:w="350" w:type="pct"/>
            <w:vAlign w:val="center"/>
          </w:tcPr>
          <w:p w14:paraId="64C03434" w14:textId="65F2D071" w:rsidR="007C418E" w:rsidRPr="00B33FB1" w:rsidRDefault="00D27059" w:rsidP="003B01E8">
            <w:pPr>
              <w:pStyle w:val="TableCaption"/>
              <w:rPr>
                <w:sz w:val="16"/>
                <w:lang w:val="en-GB" w:eastAsia="zh-CN"/>
              </w:rPr>
            </w:pPr>
            <w:r w:rsidRPr="00B33FB1">
              <w:rPr>
                <w:sz w:val="16"/>
                <w:lang w:val="en-GB" w:eastAsia="zh-CN"/>
              </w:rPr>
              <w:t>26.94</w:t>
            </w:r>
          </w:p>
        </w:tc>
        <w:tc>
          <w:tcPr>
            <w:tcW w:w="337" w:type="pct"/>
            <w:vAlign w:val="center"/>
          </w:tcPr>
          <w:p w14:paraId="3C9FAABF" w14:textId="577E29CF" w:rsidR="007C418E" w:rsidRPr="00B33FB1" w:rsidRDefault="00D27059" w:rsidP="003B01E8">
            <w:pPr>
              <w:pStyle w:val="TableCaption"/>
              <w:rPr>
                <w:sz w:val="16"/>
                <w:lang w:val="en-GB" w:eastAsia="zh-CN"/>
              </w:rPr>
            </w:pPr>
            <w:r w:rsidRPr="00B33FB1">
              <w:rPr>
                <w:sz w:val="16"/>
                <w:lang w:val="en-GB" w:eastAsia="zh-CN"/>
              </w:rPr>
              <w:t>3.04</w:t>
            </w:r>
          </w:p>
        </w:tc>
        <w:tc>
          <w:tcPr>
            <w:tcW w:w="459" w:type="pct"/>
            <w:vMerge/>
            <w:vAlign w:val="center"/>
          </w:tcPr>
          <w:p w14:paraId="546644E4" w14:textId="77777777" w:rsidR="007C418E" w:rsidRPr="00B33FB1" w:rsidRDefault="007C418E" w:rsidP="003B01E8">
            <w:pPr>
              <w:pStyle w:val="TableCaption"/>
              <w:rPr>
                <w:sz w:val="16"/>
                <w:lang w:val="en-GB" w:eastAsia="zh-CN"/>
              </w:rPr>
            </w:pPr>
          </w:p>
        </w:tc>
        <w:tc>
          <w:tcPr>
            <w:tcW w:w="644" w:type="pct"/>
            <w:vAlign w:val="center"/>
          </w:tcPr>
          <w:p w14:paraId="726DC10E" w14:textId="70D40C6C" w:rsidR="007C418E" w:rsidRPr="00B33FB1" w:rsidRDefault="00415FB7" w:rsidP="003B01E8">
            <w:pPr>
              <w:pStyle w:val="TableCaption"/>
              <w:rPr>
                <w:sz w:val="16"/>
                <w:lang w:val="en-GB" w:eastAsia="zh-CN"/>
              </w:rPr>
            </w:pPr>
            <w:r w:rsidRPr="00B33FB1">
              <w:rPr>
                <w:sz w:val="16"/>
                <w:lang w:val="en-GB" w:eastAsia="zh-CN"/>
              </w:rPr>
              <w:t>23.90</w:t>
            </w:r>
          </w:p>
        </w:tc>
      </w:tr>
      <w:tr w:rsidR="007C418E" w:rsidRPr="00B33FB1" w14:paraId="754DC704" w14:textId="77777777" w:rsidTr="003B01E8">
        <w:tc>
          <w:tcPr>
            <w:tcW w:w="484" w:type="pct"/>
            <w:vAlign w:val="center"/>
          </w:tcPr>
          <w:p w14:paraId="0CB41E0B" w14:textId="22F29682" w:rsidR="007C418E" w:rsidRPr="00B33FB1" w:rsidRDefault="007C418E" w:rsidP="003B01E8">
            <w:pPr>
              <w:pStyle w:val="TableCaption"/>
              <w:rPr>
                <w:sz w:val="16"/>
                <w:lang w:val="en-GB" w:eastAsia="zh-CN"/>
              </w:rPr>
            </w:pPr>
            <w:r w:rsidRPr="00B33FB1">
              <w:rPr>
                <w:sz w:val="16"/>
                <w:lang w:val="en-GB" w:eastAsia="zh-CN"/>
              </w:rPr>
              <w:t>41.67</w:t>
            </w:r>
          </w:p>
        </w:tc>
        <w:tc>
          <w:tcPr>
            <w:tcW w:w="462" w:type="pct"/>
            <w:vMerge/>
            <w:vAlign w:val="center"/>
          </w:tcPr>
          <w:p w14:paraId="74F14577" w14:textId="77777777" w:rsidR="007C418E" w:rsidRPr="00B33FB1" w:rsidRDefault="007C418E" w:rsidP="003B01E8">
            <w:pPr>
              <w:pStyle w:val="TableCaption"/>
              <w:rPr>
                <w:sz w:val="16"/>
                <w:lang w:val="en-GB" w:eastAsia="zh-CN"/>
              </w:rPr>
            </w:pPr>
          </w:p>
        </w:tc>
        <w:tc>
          <w:tcPr>
            <w:tcW w:w="347" w:type="pct"/>
            <w:vAlign w:val="center"/>
          </w:tcPr>
          <w:p w14:paraId="6702CC48" w14:textId="1E857409" w:rsidR="007C418E" w:rsidRPr="00B33FB1" w:rsidRDefault="004826F9" w:rsidP="003B01E8">
            <w:pPr>
              <w:pStyle w:val="TableCaption"/>
              <w:rPr>
                <w:sz w:val="16"/>
                <w:lang w:val="en-GB" w:eastAsia="zh-CN"/>
              </w:rPr>
            </w:pPr>
            <w:r w:rsidRPr="00B33FB1">
              <w:rPr>
                <w:sz w:val="16"/>
                <w:lang w:val="en-GB" w:eastAsia="zh-CN"/>
              </w:rPr>
              <w:t>31.48</w:t>
            </w:r>
          </w:p>
        </w:tc>
        <w:tc>
          <w:tcPr>
            <w:tcW w:w="333" w:type="pct"/>
            <w:vAlign w:val="center"/>
          </w:tcPr>
          <w:p w14:paraId="7163CF47" w14:textId="169641E1" w:rsidR="007C418E" w:rsidRPr="00B33FB1" w:rsidRDefault="004826F9" w:rsidP="003B01E8">
            <w:pPr>
              <w:pStyle w:val="TableCaption"/>
              <w:rPr>
                <w:sz w:val="16"/>
                <w:lang w:val="en-GB" w:eastAsia="zh-CN"/>
              </w:rPr>
            </w:pPr>
            <w:r w:rsidRPr="00B33FB1">
              <w:rPr>
                <w:sz w:val="16"/>
                <w:lang w:val="en-GB" w:eastAsia="zh-CN"/>
              </w:rPr>
              <w:t>10.18</w:t>
            </w:r>
          </w:p>
        </w:tc>
        <w:tc>
          <w:tcPr>
            <w:tcW w:w="451" w:type="pct"/>
            <w:vMerge/>
            <w:vAlign w:val="center"/>
          </w:tcPr>
          <w:p w14:paraId="1D13D0EE" w14:textId="77777777" w:rsidR="007C418E" w:rsidRPr="00B33FB1" w:rsidRDefault="007C418E" w:rsidP="003B01E8">
            <w:pPr>
              <w:pStyle w:val="TableCaption"/>
              <w:rPr>
                <w:sz w:val="16"/>
                <w:lang w:val="en-GB" w:eastAsia="zh-CN"/>
              </w:rPr>
            </w:pPr>
          </w:p>
        </w:tc>
        <w:tc>
          <w:tcPr>
            <w:tcW w:w="347" w:type="pct"/>
            <w:vAlign w:val="center"/>
          </w:tcPr>
          <w:p w14:paraId="1C42F0F0" w14:textId="7A4CBCEB" w:rsidR="007C418E" w:rsidRPr="00B33FB1" w:rsidRDefault="006B4573" w:rsidP="003B01E8">
            <w:pPr>
              <w:pStyle w:val="TableCaption"/>
              <w:rPr>
                <w:sz w:val="16"/>
                <w:lang w:val="en-GB" w:eastAsia="zh-CN"/>
              </w:rPr>
            </w:pPr>
            <w:r w:rsidRPr="00B33FB1">
              <w:rPr>
                <w:sz w:val="16"/>
                <w:lang w:val="en-GB" w:eastAsia="zh-CN"/>
              </w:rPr>
              <w:t>28.39</w:t>
            </w:r>
          </w:p>
        </w:tc>
        <w:tc>
          <w:tcPr>
            <w:tcW w:w="334" w:type="pct"/>
            <w:vAlign w:val="center"/>
          </w:tcPr>
          <w:p w14:paraId="4F21DCB0" w14:textId="24397C15" w:rsidR="007C418E" w:rsidRPr="00B33FB1" w:rsidRDefault="006B4573" w:rsidP="003B01E8">
            <w:pPr>
              <w:pStyle w:val="TableCaption"/>
              <w:rPr>
                <w:sz w:val="16"/>
                <w:lang w:val="en-GB" w:eastAsia="zh-CN"/>
              </w:rPr>
            </w:pPr>
            <w:r w:rsidRPr="00B33FB1">
              <w:rPr>
                <w:sz w:val="16"/>
                <w:lang w:val="en-GB" w:eastAsia="zh-CN"/>
              </w:rPr>
              <w:t>7.09</w:t>
            </w:r>
          </w:p>
        </w:tc>
        <w:tc>
          <w:tcPr>
            <w:tcW w:w="452" w:type="pct"/>
            <w:vMerge/>
            <w:vAlign w:val="center"/>
          </w:tcPr>
          <w:p w14:paraId="611C19F0" w14:textId="77777777" w:rsidR="007C418E" w:rsidRPr="00B33FB1" w:rsidRDefault="007C418E" w:rsidP="003B01E8">
            <w:pPr>
              <w:pStyle w:val="TableCaption"/>
              <w:rPr>
                <w:sz w:val="16"/>
                <w:lang w:val="en-GB" w:eastAsia="zh-CN"/>
              </w:rPr>
            </w:pPr>
          </w:p>
        </w:tc>
        <w:tc>
          <w:tcPr>
            <w:tcW w:w="350" w:type="pct"/>
            <w:vAlign w:val="center"/>
          </w:tcPr>
          <w:p w14:paraId="0E1BE967" w14:textId="1186FE1D" w:rsidR="007C418E" w:rsidRPr="00B33FB1" w:rsidRDefault="00D27059" w:rsidP="003B01E8">
            <w:pPr>
              <w:pStyle w:val="TableCaption"/>
              <w:rPr>
                <w:sz w:val="16"/>
                <w:lang w:val="en-GB" w:eastAsia="zh-CN"/>
              </w:rPr>
            </w:pPr>
            <w:r w:rsidRPr="00B33FB1">
              <w:rPr>
                <w:sz w:val="16"/>
                <w:lang w:val="en-GB" w:eastAsia="zh-CN"/>
              </w:rPr>
              <w:t>26.65</w:t>
            </w:r>
          </w:p>
        </w:tc>
        <w:tc>
          <w:tcPr>
            <w:tcW w:w="337" w:type="pct"/>
            <w:vAlign w:val="center"/>
          </w:tcPr>
          <w:p w14:paraId="5FD5C665" w14:textId="60432800" w:rsidR="007C418E" w:rsidRPr="00B33FB1" w:rsidRDefault="00D27059" w:rsidP="003B01E8">
            <w:pPr>
              <w:pStyle w:val="TableCaption"/>
              <w:rPr>
                <w:sz w:val="16"/>
                <w:lang w:val="en-GB" w:eastAsia="zh-CN"/>
              </w:rPr>
            </w:pPr>
            <w:r w:rsidRPr="00B33FB1">
              <w:rPr>
                <w:sz w:val="16"/>
                <w:lang w:val="en-GB" w:eastAsia="zh-CN"/>
              </w:rPr>
              <w:t>5.35</w:t>
            </w:r>
          </w:p>
        </w:tc>
        <w:tc>
          <w:tcPr>
            <w:tcW w:w="459" w:type="pct"/>
            <w:vMerge/>
            <w:vAlign w:val="center"/>
          </w:tcPr>
          <w:p w14:paraId="2728F074" w14:textId="77777777" w:rsidR="007C418E" w:rsidRPr="00B33FB1" w:rsidRDefault="007C418E" w:rsidP="003B01E8">
            <w:pPr>
              <w:pStyle w:val="TableCaption"/>
              <w:rPr>
                <w:sz w:val="16"/>
                <w:lang w:val="en-GB" w:eastAsia="zh-CN"/>
              </w:rPr>
            </w:pPr>
          </w:p>
        </w:tc>
        <w:tc>
          <w:tcPr>
            <w:tcW w:w="644" w:type="pct"/>
            <w:vAlign w:val="center"/>
          </w:tcPr>
          <w:p w14:paraId="689D4ADC" w14:textId="07FDDA6C" w:rsidR="007C418E" w:rsidRPr="00B33FB1" w:rsidRDefault="00415FB7" w:rsidP="003B01E8">
            <w:pPr>
              <w:pStyle w:val="TableCaption"/>
              <w:rPr>
                <w:sz w:val="16"/>
                <w:lang w:val="en-GB" w:eastAsia="zh-CN"/>
              </w:rPr>
            </w:pPr>
            <w:r w:rsidRPr="00B33FB1">
              <w:rPr>
                <w:sz w:val="16"/>
                <w:lang w:val="en-GB" w:eastAsia="zh-CN"/>
              </w:rPr>
              <w:t>21.30</w:t>
            </w:r>
          </w:p>
        </w:tc>
      </w:tr>
      <w:tr w:rsidR="007C418E" w:rsidRPr="00B33FB1" w14:paraId="52955D00" w14:textId="77777777" w:rsidTr="003B01E8">
        <w:tc>
          <w:tcPr>
            <w:tcW w:w="484" w:type="pct"/>
            <w:vAlign w:val="center"/>
          </w:tcPr>
          <w:p w14:paraId="43D8D046" w14:textId="3BDE373F" w:rsidR="007C418E" w:rsidRPr="00B33FB1" w:rsidRDefault="007C418E" w:rsidP="003B01E8">
            <w:pPr>
              <w:pStyle w:val="TableCaption"/>
              <w:rPr>
                <w:sz w:val="16"/>
                <w:lang w:val="en-GB" w:eastAsia="zh-CN"/>
              </w:rPr>
            </w:pPr>
            <w:r w:rsidRPr="00B33FB1">
              <w:rPr>
                <w:sz w:val="16"/>
                <w:lang w:val="en-GB" w:eastAsia="zh-CN"/>
              </w:rPr>
              <w:t>50.00</w:t>
            </w:r>
          </w:p>
        </w:tc>
        <w:tc>
          <w:tcPr>
            <w:tcW w:w="462" w:type="pct"/>
            <w:vMerge/>
            <w:vAlign w:val="center"/>
          </w:tcPr>
          <w:p w14:paraId="6FBAF5F4" w14:textId="77777777" w:rsidR="007C418E" w:rsidRPr="00B33FB1" w:rsidRDefault="007C418E" w:rsidP="003B01E8">
            <w:pPr>
              <w:pStyle w:val="TableCaption"/>
              <w:rPr>
                <w:sz w:val="16"/>
                <w:lang w:val="en-GB" w:eastAsia="zh-CN"/>
              </w:rPr>
            </w:pPr>
          </w:p>
        </w:tc>
        <w:tc>
          <w:tcPr>
            <w:tcW w:w="347" w:type="pct"/>
            <w:vAlign w:val="center"/>
          </w:tcPr>
          <w:p w14:paraId="727A7A63" w14:textId="499188B4" w:rsidR="007C418E" w:rsidRPr="00B33FB1" w:rsidRDefault="004826F9" w:rsidP="003B01E8">
            <w:pPr>
              <w:pStyle w:val="TableCaption"/>
              <w:rPr>
                <w:sz w:val="16"/>
                <w:lang w:val="en-GB" w:eastAsia="zh-CN"/>
              </w:rPr>
            </w:pPr>
            <w:r w:rsidRPr="00B33FB1">
              <w:rPr>
                <w:sz w:val="16"/>
                <w:lang w:val="en-GB" w:eastAsia="zh-CN"/>
              </w:rPr>
              <w:t>29.45</w:t>
            </w:r>
          </w:p>
        </w:tc>
        <w:tc>
          <w:tcPr>
            <w:tcW w:w="333" w:type="pct"/>
            <w:vAlign w:val="center"/>
          </w:tcPr>
          <w:p w14:paraId="5FB625C5" w14:textId="016F3906" w:rsidR="007C418E" w:rsidRPr="00B33FB1" w:rsidRDefault="004826F9" w:rsidP="003B01E8">
            <w:pPr>
              <w:pStyle w:val="TableCaption"/>
              <w:rPr>
                <w:sz w:val="16"/>
                <w:lang w:val="en-GB" w:eastAsia="zh-CN"/>
              </w:rPr>
            </w:pPr>
            <w:r w:rsidRPr="00B33FB1">
              <w:rPr>
                <w:sz w:val="16"/>
                <w:lang w:val="en-GB" w:eastAsia="zh-CN"/>
              </w:rPr>
              <w:t>11.25</w:t>
            </w:r>
          </w:p>
        </w:tc>
        <w:tc>
          <w:tcPr>
            <w:tcW w:w="451" w:type="pct"/>
            <w:vMerge/>
            <w:vAlign w:val="center"/>
          </w:tcPr>
          <w:p w14:paraId="69D3CF81" w14:textId="77777777" w:rsidR="007C418E" w:rsidRPr="00B33FB1" w:rsidRDefault="007C418E" w:rsidP="003B01E8">
            <w:pPr>
              <w:pStyle w:val="TableCaption"/>
              <w:rPr>
                <w:sz w:val="16"/>
                <w:lang w:val="en-GB" w:eastAsia="zh-CN"/>
              </w:rPr>
            </w:pPr>
          </w:p>
        </w:tc>
        <w:tc>
          <w:tcPr>
            <w:tcW w:w="347" w:type="pct"/>
            <w:vAlign w:val="center"/>
          </w:tcPr>
          <w:p w14:paraId="7DCC7900" w14:textId="45D8ADF9" w:rsidR="007C418E" w:rsidRPr="00B33FB1" w:rsidRDefault="006B4573" w:rsidP="003B01E8">
            <w:pPr>
              <w:pStyle w:val="TableCaption"/>
              <w:rPr>
                <w:sz w:val="16"/>
                <w:lang w:val="en-GB" w:eastAsia="zh-CN"/>
              </w:rPr>
            </w:pPr>
            <w:r w:rsidRPr="00B33FB1">
              <w:rPr>
                <w:sz w:val="16"/>
                <w:lang w:val="en-GB" w:eastAsia="zh-CN"/>
              </w:rPr>
              <w:t>26.33</w:t>
            </w:r>
          </w:p>
        </w:tc>
        <w:tc>
          <w:tcPr>
            <w:tcW w:w="334" w:type="pct"/>
            <w:vAlign w:val="center"/>
          </w:tcPr>
          <w:p w14:paraId="284AFFD8" w14:textId="40963797" w:rsidR="007C418E" w:rsidRPr="00B33FB1" w:rsidRDefault="006B4573" w:rsidP="003B01E8">
            <w:pPr>
              <w:pStyle w:val="TableCaption"/>
              <w:rPr>
                <w:sz w:val="16"/>
                <w:lang w:val="en-GB" w:eastAsia="zh-CN"/>
              </w:rPr>
            </w:pPr>
            <w:r w:rsidRPr="00B33FB1">
              <w:rPr>
                <w:sz w:val="16"/>
                <w:lang w:val="en-GB" w:eastAsia="zh-CN"/>
              </w:rPr>
              <w:t>8.13</w:t>
            </w:r>
          </w:p>
        </w:tc>
        <w:tc>
          <w:tcPr>
            <w:tcW w:w="452" w:type="pct"/>
            <w:vMerge/>
            <w:vAlign w:val="center"/>
          </w:tcPr>
          <w:p w14:paraId="6045CB45" w14:textId="77777777" w:rsidR="007C418E" w:rsidRPr="00B33FB1" w:rsidRDefault="007C418E" w:rsidP="003B01E8">
            <w:pPr>
              <w:pStyle w:val="TableCaption"/>
              <w:rPr>
                <w:sz w:val="16"/>
                <w:lang w:val="en-GB" w:eastAsia="zh-CN"/>
              </w:rPr>
            </w:pPr>
          </w:p>
        </w:tc>
        <w:tc>
          <w:tcPr>
            <w:tcW w:w="350" w:type="pct"/>
            <w:vAlign w:val="center"/>
          </w:tcPr>
          <w:p w14:paraId="7094130B" w14:textId="2AEBE20C" w:rsidR="007C418E" w:rsidRPr="00B33FB1" w:rsidRDefault="00D27059" w:rsidP="003B01E8">
            <w:pPr>
              <w:pStyle w:val="TableCaption"/>
              <w:rPr>
                <w:sz w:val="16"/>
                <w:lang w:val="en-GB" w:eastAsia="zh-CN"/>
              </w:rPr>
            </w:pPr>
            <w:r w:rsidRPr="00B33FB1">
              <w:rPr>
                <w:sz w:val="16"/>
                <w:lang w:val="en-GB" w:eastAsia="zh-CN"/>
              </w:rPr>
              <w:t>26.39</w:t>
            </w:r>
          </w:p>
        </w:tc>
        <w:tc>
          <w:tcPr>
            <w:tcW w:w="337" w:type="pct"/>
            <w:vAlign w:val="center"/>
          </w:tcPr>
          <w:p w14:paraId="7BAB8C4C" w14:textId="7BD0D3F0" w:rsidR="007C418E" w:rsidRPr="00B33FB1" w:rsidRDefault="00D27059" w:rsidP="003B01E8">
            <w:pPr>
              <w:pStyle w:val="TableCaption"/>
              <w:rPr>
                <w:sz w:val="16"/>
                <w:lang w:val="en-GB" w:eastAsia="zh-CN"/>
              </w:rPr>
            </w:pPr>
            <w:r w:rsidRPr="00B33FB1">
              <w:rPr>
                <w:sz w:val="16"/>
                <w:lang w:val="en-GB" w:eastAsia="zh-CN"/>
              </w:rPr>
              <w:t>8.19</w:t>
            </w:r>
          </w:p>
        </w:tc>
        <w:tc>
          <w:tcPr>
            <w:tcW w:w="459" w:type="pct"/>
            <w:vMerge/>
            <w:vAlign w:val="center"/>
          </w:tcPr>
          <w:p w14:paraId="7F3230D3" w14:textId="77777777" w:rsidR="007C418E" w:rsidRPr="00B33FB1" w:rsidRDefault="007C418E" w:rsidP="003B01E8">
            <w:pPr>
              <w:pStyle w:val="TableCaption"/>
              <w:rPr>
                <w:sz w:val="16"/>
                <w:lang w:val="en-GB" w:eastAsia="zh-CN"/>
              </w:rPr>
            </w:pPr>
          </w:p>
        </w:tc>
        <w:tc>
          <w:tcPr>
            <w:tcW w:w="644" w:type="pct"/>
            <w:vAlign w:val="center"/>
          </w:tcPr>
          <w:p w14:paraId="4387FA2D" w14:textId="6776E3A7" w:rsidR="007C418E" w:rsidRPr="00B33FB1" w:rsidRDefault="00415FB7" w:rsidP="003B01E8">
            <w:pPr>
              <w:pStyle w:val="TableCaption"/>
              <w:rPr>
                <w:sz w:val="16"/>
                <w:lang w:val="en-GB" w:eastAsia="zh-CN"/>
              </w:rPr>
            </w:pPr>
            <w:r w:rsidRPr="00B33FB1">
              <w:rPr>
                <w:sz w:val="16"/>
                <w:lang w:val="en-GB" w:eastAsia="zh-CN"/>
              </w:rPr>
              <w:t>18.20</w:t>
            </w:r>
          </w:p>
        </w:tc>
      </w:tr>
      <w:tr w:rsidR="007C418E" w:rsidRPr="00B33FB1" w14:paraId="682A6246" w14:textId="77777777" w:rsidTr="003B01E8">
        <w:tc>
          <w:tcPr>
            <w:tcW w:w="484" w:type="pct"/>
            <w:vAlign w:val="center"/>
          </w:tcPr>
          <w:p w14:paraId="471D9BDF" w14:textId="73F3DC30" w:rsidR="007C418E" w:rsidRPr="00B33FB1" w:rsidRDefault="007C418E" w:rsidP="003B01E8">
            <w:pPr>
              <w:pStyle w:val="TableCaption"/>
              <w:rPr>
                <w:sz w:val="16"/>
                <w:lang w:val="en-GB" w:eastAsia="zh-CN"/>
              </w:rPr>
            </w:pPr>
            <w:r w:rsidRPr="00B33FB1">
              <w:rPr>
                <w:sz w:val="16"/>
                <w:lang w:val="en-GB" w:eastAsia="zh-CN"/>
              </w:rPr>
              <w:t>58.33</w:t>
            </w:r>
          </w:p>
        </w:tc>
        <w:tc>
          <w:tcPr>
            <w:tcW w:w="462" w:type="pct"/>
            <w:vMerge/>
            <w:vAlign w:val="center"/>
          </w:tcPr>
          <w:p w14:paraId="55F18FCE" w14:textId="77777777" w:rsidR="007C418E" w:rsidRPr="00B33FB1" w:rsidRDefault="007C418E" w:rsidP="003B01E8">
            <w:pPr>
              <w:pStyle w:val="TableCaption"/>
              <w:rPr>
                <w:sz w:val="16"/>
                <w:lang w:val="en-GB" w:eastAsia="zh-CN"/>
              </w:rPr>
            </w:pPr>
          </w:p>
        </w:tc>
        <w:tc>
          <w:tcPr>
            <w:tcW w:w="347" w:type="pct"/>
            <w:vAlign w:val="center"/>
          </w:tcPr>
          <w:p w14:paraId="2F26AADA" w14:textId="5446F0A5" w:rsidR="007C418E" w:rsidRPr="00B33FB1" w:rsidRDefault="004826F9" w:rsidP="003B01E8">
            <w:pPr>
              <w:pStyle w:val="TableCaption"/>
              <w:rPr>
                <w:sz w:val="16"/>
                <w:lang w:val="en-GB" w:eastAsia="zh-CN"/>
              </w:rPr>
            </w:pPr>
            <w:r w:rsidRPr="00B33FB1">
              <w:rPr>
                <w:sz w:val="16"/>
                <w:lang w:val="en-GB" w:eastAsia="zh-CN"/>
              </w:rPr>
              <w:t>27.40</w:t>
            </w:r>
          </w:p>
        </w:tc>
        <w:tc>
          <w:tcPr>
            <w:tcW w:w="333" w:type="pct"/>
            <w:vAlign w:val="center"/>
          </w:tcPr>
          <w:p w14:paraId="79753EF0" w14:textId="684F60FD" w:rsidR="007C418E" w:rsidRPr="00B33FB1" w:rsidRDefault="004826F9" w:rsidP="003B01E8">
            <w:pPr>
              <w:pStyle w:val="TableCaption"/>
              <w:rPr>
                <w:sz w:val="16"/>
                <w:lang w:val="en-GB" w:eastAsia="zh-CN"/>
              </w:rPr>
            </w:pPr>
            <w:r w:rsidRPr="00B33FB1">
              <w:rPr>
                <w:sz w:val="16"/>
                <w:lang w:val="en-GB" w:eastAsia="zh-CN"/>
              </w:rPr>
              <w:t>15.40</w:t>
            </w:r>
          </w:p>
        </w:tc>
        <w:tc>
          <w:tcPr>
            <w:tcW w:w="451" w:type="pct"/>
            <w:vMerge/>
            <w:vAlign w:val="center"/>
          </w:tcPr>
          <w:p w14:paraId="21FC83E9" w14:textId="77777777" w:rsidR="007C418E" w:rsidRPr="00B33FB1" w:rsidRDefault="007C418E" w:rsidP="003B01E8">
            <w:pPr>
              <w:pStyle w:val="TableCaption"/>
              <w:rPr>
                <w:sz w:val="16"/>
                <w:lang w:val="en-GB" w:eastAsia="zh-CN"/>
              </w:rPr>
            </w:pPr>
          </w:p>
        </w:tc>
        <w:tc>
          <w:tcPr>
            <w:tcW w:w="347" w:type="pct"/>
            <w:vAlign w:val="center"/>
          </w:tcPr>
          <w:p w14:paraId="6F5D4BE5" w14:textId="0B3DFCF5" w:rsidR="007C418E" w:rsidRPr="00B33FB1" w:rsidRDefault="006B4573" w:rsidP="003B01E8">
            <w:pPr>
              <w:pStyle w:val="TableCaption"/>
              <w:rPr>
                <w:sz w:val="16"/>
                <w:lang w:val="en-GB" w:eastAsia="zh-CN"/>
              </w:rPr>
            </w:pPr>
            <w:r w:rsidRPr="00B33FB1">
              <w:rPr>
                <w:sz w:val="16"/>
                <w:lang w:val="en-GB" w:eastAsia="zh-CN"/>
              </w:rPr>
              <w:t>24.21</w:t>
            </w:r>
          </w:p>
        </w:tc>
        <w:tc>
          <w:tcPr>
            <w:tcW w:w="334" w:type="pct"/>
            <w:vAlign w:val="center"/>
          </w:tcPr>
          <w:p w14:paraId="6935909E" w14:textId="7FBB4860" w:rsidR="007C418E" w:rsidRPr="00B33FB1" w:rsidRDefault="006B4573" w:rsidP="003B01E8">
            <w:pPr>
              <w:pStyle w:val="TableCaption"/>
              <w:rPr>
                <w:sz w:val="16"/>
                <w:lang w:val="en-GB" w:eastAsia="zh-CN"/>
              </w:rPr>
            </w:pPr>
            <w:r w:rsidRPr="00B33FB1">
              <w:rPr>
                <w:sz w:val="16"/>
                <w:lang w:val="en-GB" w:eastAsia="zh-CN"/>
              </w:rPr>
              <w:t>12.21</w:t>
            </w:r>
          </w:p>
        </w:tc>
        <w:tc>
          <w:tcPr>
            <w:tcW w:w="452" w:type="pct"/>
            <w:vMerge/>
            <w:vAlign w:val="center"/>
          </w:tcPr>
          <w:p w14:paraId="46F9E420" w14:textId="77777777" w:rsidR="007C418E" w:rsidRPr="00B33FB1" w:rsidRDefault="007C418E" w:rsidP="003B01E8">
            <w:pPr>
              <w:pStyle w:val="TableCaption"/>
              <w:rPr>
                <w:sz w:val="16"/>
                <w:lang w:val="en-GB" w:eastAsia="zh-CN"/>
              </w:rPr>
            </w:pPr>
          </w:p>
        </w:tc>
        <w:tc>
          <w:tcPr>
            <w:tcW w:w="350" w:type="pct"/>
            <w:vAlign w:val="center"/>
          </w:tcPr>
          <w:p w14:paraId="7BB17A96" w14:textId="6E109E0D" w:rsidR="007C418E" w:rsidRPr="00B33FB1" w:rsidRDefault="00D27059" w:rsidP="003B01E8">
            <w:pPr>
              <w:pStyle w:val="TableCaption"/>
              <w:rPr>
                <w:sz w:val="16"/>
                <w:lang w:val="en-GB" w:eastAsia="zh-CN"/>
              </w:rPr>
            </w:pPr>
            <w:r w:rsidRPr="00B33FB1">
              <w:rPr>
                <w:sz w:val="16"/>
                <w:lang w:val="en-GB" w:eastAsia="zh-CN"/>
              </w:rPr>
              <w:t>26.17</w:t>
            </w:r>
          </w:p>
        </w:tc>
        <w:tc>
          <w:tcPr>
            <w:tcW w:w="337" w:type="pct"/>
            <w:vAlign w:val="center"/>
          </w:tcPr>
          <w:p w14:paraId="62B8B9F6" w14:textId="38D0D388" w:rsidR="007C418E" w:rsidRPr="00B33FB1" w:rsidRDefault="00D27059" w:rsidP="003B01E8">
            <w:pPr>
              <w:pStyle w:val="TableCaption"/>
              <w:rPr>
                <w:sz w:val="16"/>
                <w:lang w:val="en-GB" w:eastAsia="zh-CN"/>
              </w:rPr>
            </w:pPr>
            <w:r w:rsidRPr="00B33FB1">
              <w:rPr>
                <w:sz w:val="16"/>
                <w:lang w:val="en-GB" w:eastAsia="zh-CN"/>
              </w:rPr>
              <w:t>14.17</w:t>
            </w:r>
          </w:p>
        </w:tc>
        <w:tc>
          <w:tcPr>
            <w:tcW w:w="459" w:type="pct"/>
            <w:vMerge/>
            <w:vAlign w:val="center"/>
          </w:tcPr>
          <w:p w14:paraId="63C2FABE" w14:textId="77777777" w:rsidR="007C418E" w:rsidRPr="00B33FB1" w:rsidRDefault="007C418E" w:rsidP="003B01E8">
            <w:pPr>
              <w:pStyle w:val="TableCaption"/>
              <w:rPr>
                <w:sz w:val="16"/>
                <w:lang w:val="en-GB" w:eastAsia="zh-CN"/>
              </w:rPr>
            </w:pPr>
          </w:p>
        </w:tc>
        <w:tc>
          <w:tcPr>
            <w:tcW w:w="644" w:type="pct"/>
            <w:vAlign w:val="center"/>
          </w:tcPr>
          <w:p w14:paraId="4A1A25D6" w14:textId="2B7D120D" w:rsidR="007C418E" w:rsidRPr="00B33FB1" w:rsidRDefault="00415FB7" w:rsidP="003B01E8">
            <w:pPr>
              <w:pStyle w:val="TableCaption"/>
              <w:rPr>
                <w:sz w:val="16"/>
                <w:lang w:val="en-GB" w:eastAsia="zh-CN"/>
              </w:rPr>
            </w:pPr>
            <w:r w:rsidRPr="00B33FB1">
              <w:rPr>
                <w:sz w:val="16"/>
                <w:lang w:val="en-GB" w:eastAsia="zh-CN"/>
              </w:rPr>
              <w:t>12.00</w:t>
            </w:r>
          </w:p>
        </w:tc>
      </w:tr>
      <w:tr w:rsidR="00091E82" w:rsidRPr="00B33FB1" w14:paraId="3E794433" w14:textId="77777777" w:rsidTr="003B01E8">
        <w:tc>
          <w:tcPr>
            <w:tcW w:w="484" w:type="pct"/>
            <w:vAlign w:val="center"/>
          </w:tcPr>
          <w:p w14:paraId="3D0907F9" w14:textId="25F54674" w:rsidR="00091E82" w:rsidRPr="00B33FB1" w:rsidRDefault="00091E82" w:rsidP="00091E82">
            <w:pPr>
              <w:pStyle w:val="TableCaption"/>
              <w:rPr>
                <w:sz w:val="16"/>
                <w:lang w:val="en-GB" w:eastAsia="zh-CN"/>
              </w:rPr>
            </w:pPr>
            <w:r w:rsidRPr="00B33FB1">
              <w:rPr>
                <w:sz w:val="16"/>
                <w:lang w:val="en-GB" w:eastAsia="zh-CN"/>
              </w:rPr>
              <w:t>41.67</w:t>
            </w:r>
          </w:p>
        </w:tc>
        <w:tc>
          <w:tcPr>
            <w:tcW w:w="462" w:type="pct"/>
            <w:vMerge w:val="restart"/>
            <w:vAlign w:val="center"/>
          </w:tcPr>
          <w:p w14:paraId="1E83AE8E" w14:textId="14ECAF3D" w:rsidR="00091E82" w:rsidRPr="00B33FB1" w:rsidRDefault="00091E82" w:rsidP="003B01E8">
            <w:pPr>
              <w:pStyle w:val="TableCaption"/>
              <w:rPr>
                <w:sz w:val="16"/>
                <w:lang w:val="en-GB" w:eastAsia="zh-CN"/>
              </w:rPr>
            </w:pPr>
            <w:r w:rsidRPr="00B33FB1">
              <w:rPr>
                <w:sz w:val="16"/>
                <w:lang w:val="en-GB" w:eastAsia="zh-CN"/>
              </w:rPr>
              <w:t>5.52</w:t>
            </w:r>
          </w:p>
        </w:tc>
        <w:tc>
          <w:tcPr>
            <w:tcW w:w="347" w:type="pct"/>
            <w:vAlign w:val="center"/>
          </w:tcPr>
          <w:p w14:paraId="3CCC41EC" w14:textId="06E4C356" w:rsidR="00091E82" w:rsidRPr="00B33FB1" w:rsidRDefault="00091E82" w:rsidP="00091E82">
            <w:pPr>
              <w:pStyle w:val="TableCaption"/>
              <w:rPr>
                <w:sz w:val="16"/>
                <w:lang w:val="en-GB" w:eastAsia="zh-CN"/>
              </w:rPr>
            </w:pPr>
            <w:r w:rsidRPr="00B33FB1">
              <w:rPr>
                <w:sz w:val="16"/>
                <w:lang w:val="en-GB" w:eastAsia="zh-CN"/>
              </w:rPr>
              <w:t xml:space="preserve">31.20 </w:t>
            </w:r>
          </w:p>
        </w:tc>
        <w:tc>
          <w:tcPr>
            <w:tcW w:w="333" w:type="pct"/>
            <w:vAlign w:val="center"/>
          </w:tcPr>
          <w:p w14:paraId="0309C764" w14:textId="29005229" w:rsidR="00091E82" w:rsidRPr="00B33FB1" w:rsidRDefault="00091E82" w:rsidP="00091E82">
            <w:pPr>
              <w:pStyle w:val="TableCaption"/>
              <w:rPr>
                <w:sz w:val="16"/>
                <w:lang w:val="en-GB" w:eastAsia="zh-CN"/>
              </w:rPr>
            </w:pPr>
            <w:r w:rsidRPr="00B33FB1">
              <w:rPr>
                <w:sz w:val="16"/>
                <w:lang w:val="en-GB" w:eastAsia="zh-CN"/>
              </w:rPr>
              <w:t xml:space="preserve">8.70 </w:t>
            </w:r>
          </w:p>
        </w:tc>
        <w:tc>
          <w:tcPr>
            <w:tcW w:w="451" w:type="pct"/>
            <w:vMerge w:val="restart"/>
            <w:vAlign w:val="center"/>
          </w:tcPr>
          <w:p w14:paraId="2932F3D6" w14:textId="583F9F51" w:rsidR="00091E82" w:rsidRPr="00B33FB1" w:rsidRDefault="00856FD8" w:rsidP="003B01E8">
            <w:pPr>
              <w:pStyle w:val="TableCaption"/>
              <w:rPr>
                <w:sz w:val="16"/>
                <w:lang w:val="en-GB" w:eastAsia="zh-CN"/>
              </w:rPr>
            </w:pPr>
            <w:r w:rsidRPr="00B33FB1">
              <w:rPr>
                <w:sz w:val="16"/>
                <w:lang w:val="en-GB" w:eastAsia="zh-CN"/>
              </w:rPr>
              <w:t>10.82</w:t>
            </w:r>
          </w:p>
        </w:tc>
        <w:tc>
          <w:tcPr>
            <w:tcW w:w="347" w:type="pct"/>
            <w:vAlign w:val="center"/>
          </w:tcPr>
          <w:p w14:paraId="22C12E8A" w14:textId="6A3E5081" w:rsidR="00091E82" w:rsidRPr="00B33FB1" w:rsidRDefault="00856FD8" w:rsidP="00856FD8">
            <w:pPr>
              <w:pStyle w:val="TableCaption"/>
              <w:rPr>
                <w:sz w:val="16"/>
                <w:lang w:val="en-GB" w:eastAsia="zh-CN"/>
              </w:rPr>
            </w:pPr>
            <w:r w:rsidRPr="00B33FB1">
              <w:rPr>
                <w:sz w:val="16"/>
                <w:lang w:val="en-GB" w:eastAsia="zh-CN"/>
              </w:rPr>
              <w:t xml:space="preserve">28.59 </w:t>
            </w:r>
          </w:p>
        </w:tc>
        <w:tc>
          <w:tcPr>
            <w:tcW w:w="334" w:type="pct"/>
            <w:vAlign w:val="center"/>
          </w:tcPr>
          <w:p w14:paraId="68232DC9" w14:textId="24922CC6" w:rsidR="00091E82" w:rsidRPr="00B33FB1" w:rsidRDefault="00856FD8" w:rsidP="00856FD8">
            <w:pPr>
              <w:pStyle w:val="TableCaption"/>
              <w:rPr>
                <w:sz w:val="16"/>
                <w:lang w:val="en-GB" w:eastAsia="zh-CN"/>
              </w:rPr>
            </w:pPr>
            <w:r w:rsidRPr="00B33FB1">
              <w:rPr>
                <w:sz w:val="16"/>
                <w:lang w:val="en-GB" w:eastAsia="zh-CN"/>
              </w:rPr>
              <w:t>6.09</w:t>
            </w:r>
          </w:p>
        </w:tc>
        <w:tc>
          <w:tcPr>
            <w:tcW w:w="452" w:type="pct"/>
            <w:vMerge w:val="restart"/>
            <w:vAlign w:val="center"/>
          </w:tcPr>
          <w:p w14:paraId="28A06711" w14:textId="3B51B567" w:rsidR="00091E82" w:rsidRPr="00B33FB1" w:rsidRDefault="00856FD8" w:rsidP="003B01E8">
            <w:pPr>
              <w:pStyle w:val="TableCaption"/>
              <w:rPr>
                <w:sz w:val="16"/>
                <w:lang w:val="en-GB" w:eastAsia="zh-CN"/>
              </w:rPr>
            </w:pPr>
            <w:r w:rsidRPr="00B33FB1">
              <w:rPr>
                <w:sz w:val="16"/>
                <w:lang w:val="en-GB" w:eastAsia="zh-CN"/>
              </w:rPr>
              <w:t>8.11</w:t>
            </w:r>
          </w:p>
        </w:tc>
        <w:tc>
          <w:tcPr>
            <w:tcW w:w="350" w:type="pct"/>
            <w:vAlign w:val="center"/>
          </w:tcPr>
          <w:p w14:paraId="2C9EB1FF" w14:textId="2EC57819" w:rsidR="00091E82" w:rsidRPr="00B33FB1" w:rsidRDefault="00856FD8" w:rsidP="00856FD8">
            <w:pPr>
              <w:pStyle w:val="TableCaption"/>
              <w:rPr>
                <w:sz w:val="16"/>
                <w:lang w:val="en-GB" w:eastAsia="zh-CN"/>
              </w:rPr>
            </w:pPr>
            <w:r w:rsidRPr="00B33FB1">
              <w:rPr>
                <w:sz w:val="16"/>
                <w:lang w:val="en-GB" w:eastAsia="zh-CN"/>
              </w:rPr>
              <w:t xml:space="preserve">26.24 </w:t>
            </w:r>
          </w:p>
        </w:tc>
        <w:tc>
          <w:tcPr>
            <w:tcW w:w="337" w:type="pct"/>
            <w:vAlign w:val="center"/>
          </w:tcPr>
          <w:p w14:paraId="5F1F4DAA" w14:textId="0929F96C" w:rsidR="00091E82" w:rsidRPr="00B33FB1" w:rsidRDefault="00856FD8" w:rsidP="00856FD8">
            <w:pPr>
              <w:pStyle w:val="TableCaption"/>
              <w:rPr>
                <w:sz w:val="16"/>
                <w:lang w:val="en-GB" w:eastAsia="zh-CN"/>
              </w:rPr>
            </w:pPr>
            <w:r w:rsidRPr="00B33FB1">
              <w:rPr>
                <w:sz w:val="16"/>
                <w:lang w:val="en-GB" w:eastAsia="zh-CN"/>
              </w:rPr>
              <w:t>3.74</w:t>
            </w:r>
          </w:p>
        </w:tc>
        <w:tc>
          <w:tcPr>
            <w:tcW w:w="459" w:type="pct"/>
            <w:vMerge w:val="restart"/>
            <w:vAlign w:val="center"/>
          </w:tcPr>
          <w:p w14:paraId="4EF35E48" w14:textId="12B3B37B" w:rsidR="00091E82" w:rsidRPr="00B33FB1" w:rsidRDefault="00791598" w:rsidP="003B01E8">
            <w:pPr>
              <w:pStyle w:val="TableCaption"/>
              <w:rPr>
                <w:sz w:val="16"/>
                <w:lang w:val="en-GB" w:eastAsia="zh-CN"/>
              </w:rPr>
            </w:pPr>
            <w:r w:rsidRPr="00B33FB1">
              <w:rPr>
                <w:sz w:val="16"/>
                <w:lang w:val="en-GB" w:eastAsia="zh-CN"/>
              </w:rPr>
              <w:t>7.48</w:t>
            </w:r>
          </w:p>
        </w:tc>
        <w:tc>
          <w:tcPr>
            <w:tcW w:w="644" w:type="pct"/>
            <w:vAlign w:val="center"/>
          </w:tcPr>
          <w:p w14:paraId="6974BCBB" w14:textId="4B2CF478" w:rsidR="00091E82" w:rsidRPr="00B33FB1" w:rsidRDefault="000F7CA0" w:rsidP="000F7CA0">
            <w:pPr>
              <w:pStyle w:val="TableCaption"/>
              <w:rPr>
                <w:sz w:val="16"/>
                <w:lang w:val="en-GB" w:eastAsia="zh-CN"/>
              </w:rPr>
            </w:pPr>
            <w:r w:rsidRPr="00B33FB1">
              <w:rPr>
                <w:sz w:val="16"/>
                <w:lang w:val="en-GB" w:eastAsia="zh-CN"/>
              </w:rPr>
              <w:t xml:space="preserve">22.50 </w:t>
            </w:r>
          </w:p>
        </w:tc>
      </w:tr>
      <w:tr w:rsidR="00091E82" w:rsidRPr="00B33FB1" w14:paraId="1BF30B0B" w14:textId="77777777" w:rsidTr="003B01E8">
        <w:tc>
          <w:tcPr>
            <w:tcW w:w="484" w:type="pct"/>
            <w:vAlign w:val="center"/>
          </w:tcPr>
          <w:p w14:paraId="4D3A3271" w14:textId="1178BD53" w:rsidR="00091E82" w:rsidRPr="00B33FB1" w:rsidRDefault="00091E82" w:rsidP="003B01E8">
            <w:pPr>
              <w:pStyle w:val="TableCaption"/>
              <w:rPr>
                <w:sz w:val="16"/>
                <w:lang w:val="en-GB" w:eastAsia="zh-CN"/>
              </w:rPr>
            </w:pPr>
            <w:r w:rsidRPr="00B33FB1">
              <w:rPr>
                <w:sz w:val="16"/>
                <w:lang w:val="en-GB" w:eastAsia="zh-CN"/>
              </w:rPr>
              <w:t>50.00</w:t>
            </w:r>
          </w:p>
        </w:tc>
        <w:tc>
          <w:tcPr>
            <w:tcW w:w="462" w:type="pct"/>
            <w:vMerge/>
            <w:vAlign w:val="center"/>
          </w:tcPr>
          <w:p w14:paraId="4CADF1B1" w14:textId="77777777" w:rsidR="00091E82" w:rsidRPr="00B33FB1" w:rsidRDefault="00091E82" w:rsidP="003B01E8">
            <w:pPr>
              <w:pStyle w:val="TableCaption"/>
              <w:rPr>
                <w:sz w:val="16"/>
                <w:lang w:val="en-GB" w:eastAsia="zh-CN"/>
              </w:rPr>
            </w:pPr>
          </w:p>
        </w:tc>
        <w:tc>
          <w:tcPr>
            <w:tcW w:w="347" w:type="pct"/>
            <w:vAlign w:val="center"/>
          </w:tcPr>
          <w:p w14:paraId="481DE892" w14:textId="686CFD83" w:rsidR="00091E82" w:rsidRPr="00B33FB1" w:rsidRDefault="00091E82" w:rsidP="003B01E8">
            <w:pPr>
              <w:pStyle w:val="TableCaption"/>
              <w:rPr>
                <w:sz w:val="16"/>
                <w:lang w:val="en-GB" w:eastAsia="zh-CN"/>
              </w:rPr>
            </w:pPr>
            <w:r w:rsidRPr="00B33FB1">
              <w:rPr>
                <w:sz w:val="16"/>
                <w:lang w:val="en-GB" w:eastAsia="zh-CN"/>
              </w:rPr>
              <w:t>29.33</w:t>
            </w:r>
          </w:p>
        </w:tc>
        <w:tc>
          <w:tcPr>
            <w:tcW w:w="333" w:type="pct"/>
            <w:vAlign w:val="center"/>
          </w:tcPr>
          <w:p w14:paraId="3E6FF7A4" w14:textId="7FC3958C" w:rsidR="00091E82" w:rsidRPr="00B33FB1" w:rsidRDefault="00091E82" w:rsidP="003B01E8">
            <w:pPr>
              <w:pStyle w:val="TableCaption"/>
              <w:rPr>
                <w:sz w:val="16"/>
                <w:lang w:val="en-GB" w:eastAsia="zh-CN"/>
              </w:rPr>
            </w:pPr>
            <w:r w:rsidRPr="00B33FB1">
              <w:rPr>
                <w:sz w:val="16"/>
                <w:lang w:val="en-GB" w:eastAsia="zh-CN"/>
              </w:rPr>
              <w:t>10.53</w:t>
            </w:r>
          </w:p>
        </w:tc>
        <w:tc>
          <w:tcPr>
            <w:tcW w:w="451" w:type="pct"/>
            <w:vMerge/>
            <w:vAlign w:val="center"/>
          </w:tcPr>
          <w:p w14:paraId="687C16CF" w14:textId="77777777" w:rsidR="00091E82" w:rsidRPr="00B33FB1" w:rsidRDefault="00091E82" w:rsidP="003B01E8">
            <w:pPr>
              <w:pStyle w:val="TableCaption"/>
              <w:rPr>
                <w:sz w:val="16"/>
                <w:lang w:val="en-GB" w:eastAsia="zh-CN"/>
              </w:rPr>
            </w:pPr>
          </w:p>
        </w:tc>
        <w:tc>
          <w:tcPr>
            <w:tcW w:w="347" w:type="pct"/>
            <w:vAlign w:val="center"/>
          </w:tcPr>
          <w:p w14:paraId="7B83E0EE" w14:textId="799E2427" w:rsidR="00091E82" w:rsidRPr="00B33FB1" w:rsidRDefault="00856FD8" w:rsidP="003B01E8">
            <w:pPr>
              <w:pStyle w:val="TableCaption"/>
              <w:rPr>
                <w:sz w:val="16"/>
                <w:lang w:val="en-GB" w:eastAsia="zh-CN"/>
              </w:rPr>
            </w:pPr>
            <w:r w:rsidRPr="00B33FB1">
              <w:rPr>
                <w:sz w:val="16"/>
                <w:lang w:val="en-GB" w:eastAsia="zh-CN"/>
              </w:rPr>
              <w:t>26.62</w:t>
            </w:r>
          </w:p>
        </w:tc>
        <w:tc>
          <w:tcPr>
            <w:tcW w:w="334" w:type="pct"/>
            <w:vAlign w:val="center"/>
          </w:tcPr>
          <w:p w14:paraId="0D591395" w14:textId="32433B04" w:rsidR="00091E82" w:rsidRPr="00B33FB1" w:rsidRDefault="00856FD8" w:rsidP="003B01E8">
            <w:pPr>
              <w:pStyle w:val="TableCaption"/>
              <w:rPr>
                <w:sz w:val="16"/>
                <w:lang w:val="en-GB" w:eastAsia="zh-CN"/>
              </w:rPr>
            </w:pPr>
            <w:r w:rsidRPr="00B33FB1">
              <w:rPr>
                <w:sz w:val="16"/>
                <w:lang w:val="en-GB" w:eastAsia="zh-CN"/>
              </w:rPr>
              <w:t>7.82</w:t>
            </w:r>
          </w:p>
        </w:tc>
        <w:tc>
          <w:tcPr>
            <w:tcW w:w="452" w:type="pct"/>
            <w:vMerge/>
            <w:vAlign w:val="center"/>
          </w:tcPr>
          <w:p w14:paraId="2D50FE31" w14:textId="77777777" w:rsidR="00091E82" w:rsidRPr="00B33FB1" w:rsidRDefault="00091E82" w:rsidP="003B01E8">
            <w:pPr>
              <w:pStyle w:val="TableCaption"/>
              <w:rPr>
                <w:sz w:val="16"/>
                <w:lang w:val="en-GB" w:eastAsia="zh-CN"/>
              </w:rPr>
            </w:pPr>
          </w:p>
        </w:tc>
        <w:tc>
          <w:tcPr>
            <w:tcW w:w="350" w:type="pct"/>
            <w:vAlign w:val="center"/>
          </w:tcPr>
          <w:p w14:paraId="17346715" w14:textId="7067B8A5" w:rsidR="00091E82" w:rsidRPr="00B33FB1" w:rsidRDefault="00856FD8" w:rsidP="003B01E8">
            <w:pPr>
              <w:pStyle w:val="TableCaption"/>
              <w:rPr>
                <w:sz w:val="16"/>
                <w:lang w:val="en-GB" w:eastAsia="zh-CN"/>
              </w:rPr>
            </w:pPr>
            <w:r w:rsidRPr="00B33FB1">
              <w:rPr>
                <w:sz w:val="16"/>
                <w:lang w:val="en-GB" w:eastAsia="zh-CN"/>
              </w:rPr>
              <w:t>25.97</w:t>
            </w:r>
          </w:p>
        </w:tc>
        <w:tc>
          <w:tcPr>
            <w:tcW w:w="337" w:type="pct"/>
            <w:vAlign w:val="center"/>
          </w:tcPr>
          <w:p w14:paraId="50635CD5" w14:textId="63DF818A" w:rsidR="00091E82" w:rsidRPr="00B33FB1" w:rsidRDefault="00856FD8" w:rsidP="003B01E8">
            <w:pPr>
              <w:pStyle w:val="TableCaption"/>
              <w:rPr>
                <w:sz w:val="16"/>
                <w:lang w:val="en-GB" w:eastAsia="zh-CN"/>
              </w:rPr>
            </w:pPr>
            <w:r w:rsidRPr="00B33FB1">
              <w:rPr>
                <w:sz w:val="16"/>
                <w:lang w:val="en-GB" w:eastAsia="zh-CN"/>
              </w:rPr>
              <w:t>7.17</w:t>
            </w:r>
          </w:p>
        </w:tc>
        <w:tc>
          <w:tcPr>
            <w:tcW w:w="459" w:type="pct"/>
            <w:vMerge/>
            <w:vAlign w:val="center"/>
          </w:tcPr>
          <w:p w14:paraId="0EED26CE" w14:textId="77777777" w:rsidR="00091E82" w:rsidRPr="00B33FB1" w:rsidRDefault="00091E82" w:rsidP="003B01E8">
            <w:pPr>
              <w:pStyle w:val="TableCaption"/>
              <w:rPr>
                <w:sz w:val="16"/>
                <w:lang w:val="en-GB" w:eastAsia="zh-CN"/>
              </w:rPr>
            </w:pPr>
          </w:p>
        </w:tc>
        <w:tc>
          <w:tcPr>
            <w:tcW w:w="644" w:type="pct"/>
            <w:vAlign w:val="center"/>
          </w:tcPr>
          <w:p w14:paraId="3AF674FE" w14:textId="11F0C157" w:rsidR="00091E82" w:rsidRPr="00B33FB1" w:rsidRDefault="000F7CA0" w:rsidP="003B01E8">
            <w:pPr>
              <w:pStyle w:val="TableCaption"/>
              <w:rPr>
                <w:sz w:val="16"/>
                <w:lang w:val="en-GB" w:eastAsia="zh-CN"/>
              </w:rPr>
            </w:pPr>
            <w:r w:rsidRPr="00B33FB1">
              <w:rPr>
                <w:sz w:val="16"/>
                <w:lang w:val="en-GB" w:eastAsia="zh-CN"/>
              </w:rPr>
              <w:t>18.80</w:t>
            </w:r>
          </w:p>
        </w:tc>
      </w:tr>
      <w:tr w:rsidR="00091E82" w:rsidRPr="00B33FB1" w14:paraId="15D0FF95" w14:textId="77777777" w:rsidTr="003B01E8">
        <w:tc>
          <w:tcPr>
            <w:tcW w:w="484" w:type="pct"/>
            <w:vAlign w:val="center"/>
          </w:tcPr>
          <w:p w14:paraId="55FB6582" w14:textId="0710D6C0" w:rsidR="00091E82" w:rsidRPr="00B33FB1" w:rsidRDefault="00091E82" w:rsidP="003B01E8">
            <w:pPr>
              <w:pStyle w:val="TableCaption"/>
              <w:rPr>
                <w:sz w:val="16"/>
                <w:lang w:val="en-GB" w:eastAsia="zh-CN"/>
              </w:rPr>
            </w:pPr>
            <w:r w:rsidRPr="00B33FB1">
              <w:rPr>
                <w:sz w:val="16"/>
                <w:lang w:val="en-GB" w:eastAsia="zh-CN"/>
              </w:rPr>
              <w:t>58.33</w:t>
            </w:r>
          </w:p>
        </w:tc>
        <w:tc>
          <w:tcPr>
            <w:tcW w:w="462" w:type="pct"/>
            <w:vMerge/>
            <w:vAlign w:val="center"/>
          </w:tcPr>
          <w:p w14:paraId="28721521" w14:textId="77777777" w:rsidR="00091E82" w:rsidRPr="00B33FB1" w:rsidRDefault="00091E82" w:rsidP="003B01E8">
            <w:pPr>
              <w:pStyle w:val="TableCaption"/>
              <w:rPr>
                <w:sz w:val="16"/>
                <w:lang w:val="en-GB" w:eastAsia="zh-CN"/>
              </w:rPr>
            </w:pPr>
          </w:p>
        </w:tc>
        <w:tc>
          <w:tcPr>
            <w:tcW w:w="347" w:type="pct"/>
            <w:vAlign w:val="center"/>
          </w:tcPr>
          <w:p w14:paraId="3BA151DB" w14:textId="23CA57E8" w:rsidR="00091E82" w:rsidRPr="00B33FB1" w:rsidRDefault="00091E82" w:rsidP="003B01E8">
            <w:pPr>
              <w:pStyle w:val="TableCaption"/>
              <w:rPr>
                <w:sz w:val="16"/>
                <w:lang w:val="en-GB" w:eastAsia="zh-CN"/>
              </w:rPr>
            </w:pPr>
            <w:r w:rsidRPr="00B33FB1">
              <w:rPr>
                <w:sz w:val="16"/>
                <w:lang w:val="en-GB" w:eastAsia="zh-CN"/>
              </w:rPr>
              <w:t>27.44</w:t>
            </w:r>
          </w:p>
        </w:tc>
        <w:tc>
          <w:tcPr>
            <w:tcW w:w="333" w:type="pct"/>
            <w:vAlign w:val="center"/>
          </w:tcPr>
          <w:p w14:paraId="36CE013F" w14:textId="0B102880" w:rsidR="00091E82" w:rsidRPr="00B33FB1" w:rsidRDefault="00091E82" w:rsidP="003B01E8">
            <w:pPr>
              <w:pStyle w:val="TableCaption"/>
              <w:rPr>
                <w:sz w:val="16"/>
                <w:lang w:val="en-GB" w:eastAsia="zh-CN"/>
              </w:rPr>
            </w:pPr>
            <w:r w:rsidRPr="00B33FB1">
              <w:rPr>
                <w:sz w:val="16"/>
                <w:lang w:val="en-GB" w:eastAsia="zh-CN"/>
              </w:rPr>
              <w:t>13.24</w:t>
            </w:r>
          </w:p>
        </w:tc>
        <w:tc>
          <w:tcPr>
            <w:tcW w:w="451" w:type="pct"/>
            <w:vMerge/>
            <w:vAlign w:val="center"/>
          </w:tcPr>
          <w:p w14:paraId="18129AB1" w14:textId="77777777" w:rsidR="00091E82" w:rsidRPr="00B33FB1" w:rsidRDefault="00091E82" w:rsidP="003B01E8">
            <w:pPr>
              <w:pStyle w:val="TableCaption"/>
              <w:rPr>
                <w:sz w:val="16"/>
                <w:lang w:val="en-GB" w:eastAsia="zh-CN"/>
              </w:rPr>
            </w:pPr>
          </w:p>
        </w:tc>
        <w:tc>
          <w:tcPr>
            <w:tcW w:w="347" w:type="pct"/>
            <w:vAlign w:val="center"/>
          </w:tcPr>
          <w:p w14:paraId="1CC532BF" w14:textId="3A205B46" w:rsidR="00091E82" w:rsidRPr="00B33FB1" w:rsidRDefault="00856FD8" w:rsidP="003B01E8">
            <w:pPr>
              <w:pStyle w:val="TableCaption"/>
              <w:rPr>
                <w:sz w:val="16"/>
                <w:lang w:val="en-GB" w:eastAsia="zh-CN"/>
              </w:rPr>
            </w:pPr>
            <w:r w:rsidRPr="00B33FB1">
              <w:rPr>
                <w:sz w:val="16"/>
                <w:lang w:val="en-GB" w:eastAsia="zh-CN"/>
              </w:rPr>
              <w:t>24.62</w:t>
            </w:r>
          </w:p>
        </w:tc>
        <w:tc>
          <w:tcPr>
            <w:tcW w:w="334" w:type="pct"/>
            <w:vAlign w:val="center"/>
          </w:tcPr>
          <w:p w14:paraId="543896F0" w14:textId="0B95C051" w:rsidR="00091E82" w:rsidRPr="00B33FB1" w:rsidRDefault="00856FD8" w:rsidP="003B01E8">
            <w:pPr>
              <w:pStyle w:val="TableCaption"/>
              <w:rPr>
                <w:sz w:val="16"/>
                <w:lang w:val="en-GB" w:eastAsia="zh-CN"/>
              </w:rPr>
            </w:pPr>
            <w:r w:rsidRPr="00B33FB1">
              <w:rPr>
                <w:sz w:val="16"/>
                <w:lang w:val="en-GB" w:eastAsia="zh-CN"/>
              </w:rPr>
              <w:t>10.42</w:t>
            </w:r>
          </w:p>
        </w:tc>
        <w:tc>
          <w:tcPr>
            <w:tcW w:w="452" w:type="pct"/>
            <w:vMerge/>
            <w:vAlign w:val="center"/>
          </w:tcPr>
          <w:p w14:paraId="1A034EF4" w14:textId="77777777" w:rsidR="00091E82" w:rsidRPr="00B33FB1" w:rsidRDefault="00091E82" w:rsidP="003B01E8">
            <w:pPr>
              <w:pStyle w:val="TableCaption"/>
              <w:rPr>
                <w:sz w:val="16"/>
                <w:lang w:val="en-GB" w:eastAsia="zh-CN"/>
              </w:rPr>
            </w:pPr>
          </w:p>
        </w:tc>
        <w:tc>
          <w:tcPr>
            <w:tcW w:w="350" w:type="pct"/>
            <w:vAlign w:val="center"/>
          </w:tcPr>
          <w:p w14:paraId="0BF8B159" w14:textId="12B9391A" w:rsidR="00091E82" w:rsidRPr="00B33FB1" w:rsidRDefault="00856FD8" w:rsidP="003B01E8">
            <w:pPr>
              <w:pStyle w:val="TableCaption"/>
              <w:rPr>
                <w:sz w:val="16"/>
                <w:lang w:val="en-GB" w:eastAsia="zh-CN"/>
              </w:rPr>
            </w:pPr>
            <w:r w:rsidRPr="00B33FB1">
              <w:rPr>
                <w:sz w:val="16"/>
                <w:lang w:val="en-GB" w:eastAsia="zh-CN"/>
              </w:rPr>
              <w:t>25.73</w:t>
            </w:r>
          </w:p>
        </w:tc>
        <w:tc>
          <w:tcPr>
            <w:tcW w:w="337" w:type="pct"/>
            <w:vAlign w:val="center"/>
          </w:tcPr>
          <w:p w14:paraId="5EB85A7A" w14:textId="16AE8DEE" w:rsidR="00091E82" w:rsidRPr="00B33FB1" w:rsidRDefault="00856FD8" w:rsidP="003B01E8">
            <w:pPr>
              <w:pStyle w:val="TableCaption"/>
              <w:rPr>
                <w:sz w:val="16"/>
                <w:lang w:val="en-GB" w:eastAsia="zh-CN"/>
              </w:rPr>
            </w:pPr>
            <w:r w:rsidRPr="00B33FB1">
              <w:rPr>
                <w:sz w:val="16"/>
                <w:lang w:val="en-GB" w:eastAsia="zh-CN"/>
              </w:rPr>
              <w:t>11.53</w:t>
            </w:r>
          </w:p>
        </w:tc>
        <w:tc>
          <w:tcPr>
            <w:tcW w:w="459" w:type="pct"/>
            <w:vMerge/>
            <w:vAlign w:val="center"/>
          </w:tcPr>
          <w:p w14:paraId="6173EE88" w14:textId="77777777" w:rsidR="00091E82" w:rsidRPr="00B33FB1" w:rsidRDefault="00091E82" w:rsidP="003B01E8">
            <w:pPr>
              <w:pStyle w:val="TableCaption"/>
              <w:rPr>
                <w:sz w:val="16"/>
                <w:lang w:val="en-GB" w:eastAsia="zh-CN"/>
              </w:rPr>
            </w:pPr>
          </w:p>
        </w:tc>
        <w:tc>
          <w:tcPr>
            <w:tcW w:w="644" w:type="pct"/>
            <w:vAlign w:val="center"/>
          </w:tcPr>
          <w:p w14:paraId="3792CD0B" w14:textId="235C5911" w:rsidR="00091E82" w:rsidRPr="00B33FB1" w:rsidRDefault="000F7CA0" w:rsidP="003B01E8">
            <w:pPr>
              <w:pStyle w:val="TableCaption"/>
              <w:rPr>
                <w:sz w:val="16"/>
                <w:lang w:val="en-GB" w:eastAsia="zh-CN"/>
              </w:rPr>
            </w:pPr>
            <w:r w:rsidRPr="00B33FB1">
              <w:rPr>
                <w:sz w:val="16"/>
                <w:lang w:val="en-GB" w:eastAsia="zh-CN"/>
              </w:rPr>
              <w:t>14.20</w:t>
            </w:r>
          </w:p>
        </w:tc>
      </w:tr>
      <w:tr w:rsidR="006E51A4" w:rsidRPr="00B33FB1" w14:paraId="2C61DF37" w14:textId="77777777" w:rsidTr="003B01E8">
        <w:tc>
          <w:tcPr>
            <w:tcW w:w="484" w:type="pct"/>
            <w:vAlign w:val="center"/>
          </w:tcPr>
          <w:p w14:paraId="0DE9AFC7" w14:textId="4963DCFC" w:rsidR="006E51A4" w:rsidRPr="00B33FB1" w:rsidRDefault="006E51A4" w:rsidP="003B01E8">
            <w:pPr>
              <w:pStyle w:val="TableCaption"/>
              <w:rPr>
                <w:sz w:val="16"/>
                <w:lang w:val="en-GB" w:eastAsia="zh-CN"/>
              </w:rPr>
            </w:pPr>
            <w:r w:rsidRPr="00B33FB1">
              <w:rPr>
                <w:sz w:val="16"/>
                <w:lang w:val="en-GB" w:eastAsia="zh-CN"/>
              </w:rPr>
              <w:t>50.00</w:t>
            </w:r>
          </w:p>
        </w:tc>
        <w:tc>
          <w:tcPr>
            <w:tcW w:w="462" w:type="pct"/>
            <w:vMerge w:val="restart"/>
            <w:vAlign w:val="center"/>
          </w:tcPr>
          <w:p w14:paraId="5909250E" w14:textId="6B14B670" w:rsidR="006E51A4" w:rsidRPr="00B33FB1" w:rsidRDefault="006E51A4" w:rsidP="003B01E8">
            <w:pPr>
              <w:pStyle w:val="TableCaption"/>
              <w:rPr>
                <w:sz w:val="16"/>
                <w:lang w:val="en-GB" w:eastAsia="zh-CN"/>
              </w:rPr>
            </w:pPr>
            <w:r w:rsidRPr="00B33FB1">
              <w:rPr>
                <w:sz w:val="16"/>
                <w:lang w:val="en-GB" w:eastAsia="zh-CN"/>
              </w:rPr>
              <w:t>6.90</w:t>
            </w:r>
          </w:p>
        </w:tc>
        <w:tc>
          <w:tcPr>
            <w:tcW w:w="347" w:type="pct"/>
            <w:vAlign w:val="center"/>
          </w:tcPr>
          <w:p w14:paraId="4EDF7A07" w14:textId="2B5838F6" w:rsidR="006E51A4" w:rsidRPr="00B33FB1" w:rsidRDefault="00DE09CE" w:rsidP="00DE09CE">
            <w:pPr>
              <w:pStyle w:val="TableCaption"/>
              <w:rPr>
                <w:sz w:val="16"/>
                <w:lang w:val="en-GB" w:eastAsia="zh-CN"/>
              </w:rPr>
            </w:pPr>
            <w:r w:rsidRPr="00B33FB1">
              <w:rPr>
                <w:sz w:val="16"/>
                <w:lang w:val="en-GB" w:eastAsia="zh-CN"/>
              </w:rPr>
              <w:t xml:space="preserve">29.07 </w:t>
            </w:r>
          </w:p>
        </w:tc>
        <w:tc>
          <w:tcPr>
            <w:tcW w:w="333" w:type="pct"/>
            <w:vAlign w:val="center"/>
          </w:tcPr>
          <w:p w14:paraId="6E59469E" w14:textId="19D2696E" w:rsidR="006E51A4" w:rsidRPr="00B33FB1" w:rsidRDefault="00DE09CE" w:rsidP="00DE09CE">
            <w:pPr>
              <w:pStyle w:val="TableCaption"/>
              <w:rPr>
                <w:sz w:val="16"/>
                <w:lang w:val="en-GB" w:eastAsia="zh-CN"/>
              </w:rPr>
            </w:pPr>
            <w:r w:rsidRPr="00B33FB1">
              <w:rPr>
                <w:sz w:val="16"/>
                <w:lang w:val="en-GB" w:eastAsia="zh-CN"/>
              </w:rPr>
              <w:t xml:space="preserve">10.37 </w:t>
            </w:r>
          </w:p>
        </w:tc>
        <w:tc>
          <w:tcPr>
            <w:tcW w:w="451" w:type="pct"/>
            <w:vMerge w:val="restart"/>
            <w:vAlign w:val="center"/>
          </w:tcPr>
          <w:p w14:paraId="71F700B3" w14:textId="35374408" w:rsidR="006E51A4" w:rsidRPr="00B33FB1" w:rsidRDefault="00DE09CE" w:rsidP="003B01E8">
            <w:pPr>
              <w:pStyle w:val="TableCaption"/>
              <w:rPr>
                <w:sz w:val="16"/>
                <w:lang w:val="en-GB" w:eastAsia="zh-CN"/>
              </w:rPr>
            </w:pPr>
            <w:r w:rsidRPr="00B33FB1">
              <w:rPr>
                <w:sz w:val="16"/>
                <w:lang w:val="en-GB" w:eastAsia="zh-CN"/>
              </w:rPr>
              <w:t>11.73</w:t>
            </w:r>
          </w:p>
        </w:tc>
        <w:tc>
          <w:tcPr>
            <w:tcW w:w="347" w:type="pct"/>
            <w:vAlign w:val="center"/>
          </w:tcPr>
          <w:p w14:paraId="2BE2C30C" w14:textId="42A6ADF7" w:rsidR="006E51A4" w:rsidRPr="00B33FB1" w:rsidRDefault="00A5506A" w:rsidP="00A5506A">
            <w:pPr>
              <w:pStyle w:val="TableCaption"/>
              <w:rPr>
                <w:sz w:val="16"/>
                <w:lang w:val="en-GB" w:eastAsia="zh-CN"/>
              </w:rPr>
            </w:pPr>
            <w:r w:rsidRPr="00B33FB1">
              <w:rPr>
                <w:sz w:val="16"/>
                <w:lang w:val="en-GB" w:eastAsia="zh-CN"/>
              </w:rPr>
              <w:t xml:space="preserve">26.61 </w:t>
            </w:r>
          </w:p>
        </w:tc>
        <w:tc>
          <w:tcPr>
            <w:tcW w:w="334" w:type="pct"/>
            <w:vAlign w:val="center"/>
          </w:tcPr>
          <w:p w14:paraId="35616C1E" w14:textId="02E49BF5" w:rsidR="006E51A4" w:rsidRPr="00B33FB1" w:rsidRDefault="00872EF9" w:rsidP="00872EF9">
            <w:pPr>
              <w:pStyle w:val="TableCaption"/>
              <w:rPr>
                <w:sz w:val="16"/>
                <w:lang w:val="en-GB" w:eastAsia="zh-CN"/>
              </w:rPr>
            </w:pPr>
            <w:r w:rsidRPr="00B33FB1">
              <w:rPr>
                <w:sz w:val="16"/>
                <w:lang w:val="en-GB" w:eastAsia="zh-CN"/>
              </w:rPr>
              <w:t xml:space="preserve">7.91 </w:t>
            </w:r>
          </w:p>
        </w:tc>
        <w:tc>
          <w:tcPr>
            <w:tcW w:w="452" w:type="pct"/>
            <w:vMerge w:val="restart"/>
            <w:vAlign w:val="center"/>
          </w:tcPr>
          <w:p w14:paraId="757D7CAF" w14:textId="79A916CC" w:rsidR="006E51A4" w:rsidRPr="00B33FB1" w:rsidRDefault="00233DF4" w:rsidP="003B01E8">
            <w:pPr>
              <w:pStyle w:val="TableCaption"/>
              <w:rPr>
                <w:sz w:val="16"/>
                <w:lang w:val="en-GB" w:eastAsia="zh-CN"/>
              </w:rPr>
            </w:pPr>
            <w:r w:rsidRPr="00B33FB1">
              <w:rPr>
                <w:sz w:val="16"/>
                <w:lang w:val="en-GB" w:eastAsia="zh-CN"/>
              </w:rPr>
              <w:t>9.19</w:t>
            </w:r>
          </w:p>
        </w:tc>
        <w:tc>
          <w:tcPr>
            <w:tcW w:w="350" w:type="pct"/>
            <w:vAlign w:val="center"/>
          </w:tcPr>
          <w:p w14:paraId="6A2531D8" w14:textId="1A37D047" w:rsidR="006E51A4" w:rsidRPr="00B33FB1" w:rsidRDefault="00233DF4" w:rsidP="00233DF4">
            <w:pPr>
              <w:pStyle w:val="TableCaption"/>
              <w:rPr>
                <w:sz w:val="16"/>
                <w:lang w:val="en-GB" w:eastAsia="zh-CN"/>
              </w:rPr>
            </w:pPr>
            <w:r w:rsidRPr="00B33FB1">
              <w:rPr>
                <w:sz w:val="16"/>
                <w:lang w:val="en-GB" w:eastAsia="zh-CN"/>
              </w:rPr>
              <w:t xml:space="preserve">25.62 </w:t>
            </w:r>
          </w:p>
        </w:tc>
        <w:tc>
          <w:tcPr>
            <w:tcW w:w="337" w:type="pct"/>
            <w:vAlign w:val="center"/>
          </w:tcPr>
          <w:p w14:paraId="2FF61771" w14:textId="3EC399D8" w:rsidR="006E51A4" w:rsidRPr="00B33FB1" w:rsidRDefault="00233DF4" w:rsidP="00233DF4">
            <w:pPr>
              <w:pStyle w:val="TableCaption"/>
              <w:rPr>
                <w:sz w:val="16"/>
                <w:lang w:val="en-GB" w:eastAsia="zh-CN"/>
              </w:rPr>
            </w:pPr>
            <w:r w:rsidRPr="00B33FB1">
              <w:rPr>
                <w:sz w:val="16"/>
                <w:lang w:val="en-GB" w:eastAsia="zh-CN"/>
              </w:rPr>
              <w:t xml:space="preserve">6.92 </w:t>
            </w:r>
          </w:p>
        </w:tc>
        <w:tc>
          <w:tcPr>
            <w:tcW w:w="459" w:type="pct"/>
            <w:vMerge w:val="restart"/>
            <w:vAlign w:val="center"/>
          </w:tcPr>
          <w:p w14:paraId="0EEE1A14" w14:textId="2F161822" w:rsidR="006E51A4" w:rsidRPr="00B33FB1" w:rsidRDefault="007F5310" w:rsidP="003B01E8">
            <w:pPr>
              <w:pStyle w:val="TableCaption"/>
              <w:rPr>
                <w:sz w:val="16"/>
                <w:lang w:val="en-GB" w:eastAsia="zh-CN"/>
              </w:rPr>
            </w:pPr>
            <w:r w:rsidRPr="00B33FB1">
              <w:rPr>
                <w:sz w:val="16"/>
                <w:lang w:val="en-GB" w:eastAsia="zh-CN"/>
              </w:rPr>
              <w:t>9.05</w:t>
            </w:r>
          </w:p>
        </w:tc>
        <w:tc>
          <w:tcPr>
            <w:tcW w:w="644" w:type="pct"/>
            <w:vAlign w:val="center"/>
          </w:tcPr>
          <w:p w14:paraId="5F6B2471" w14:textId="6EB0FA69" w:rsidR="006E51A4" w:rsidRPr="00B33FB1" w:rsidRDefault="007F5310" w:rsidP="003B01E8">
            <w:pPr>
              <w:pStyle w:val="TableCaption"/>
              <w:rPr>
                <w:sz w:val="16"/>
                <w:lang w:val="en-GB" w:eastAsia="zh-CN"/>
              </w:rPr>
            </w:pPr>
            <w:r w:rsidRPr="00B33FB1">
              <w:rPr>
                <w:sz w:val="16"/>
                <w:lang w:val="en-GB" w:eastAsia="zh-CN"/>
              </w:rPr>
              <w:t>18.70</w:t>
            </w:r>
          </w:p>
        </w:tc>
      </w:tr>
      <w:tr w:rsidR="006E51A4" w:rsidRPr="00B33FB1" w14:paraId="43FDE271" w14:textId="77777777" w:rsidTr="003B01E8">
        <w:tc>
          <w:tcPr>
            <w:tcW w:w="484" w:type="pct"/>
            <w:vAlign w:val="center"/>
          </w:tcPr>
          <w:p w14:paraId="41BD047E" w14:textId="4BAD089C" w:rsidR="006E51A4" w:rsidRPr="00B33FB1" w:rsidRDefault="006E51A4" w:rsidP="003B01E8">
            <w:pPr>
              <w:pStyle w:val="TableCaption"/>
              <w:rPr>
                <w:sz w:val="16"/>
                <w:lang w:val="en-GB" w:eastAsia="zh-CN"/>
              </w:rPr>
            </w:pPr>
            <w:r w:rsidRPr="00B33FB1">
              <w:rPr>
                <w:sz w:val="16"/>
                <w:lang w:val="en-GB" w:eastAsia="zh-CN"/>
              </w:rPr>
              <w:t>58.33</w:t>
            </w:r>
          </w:p>
        </w:tc>
        <w:tc>
          <w:tcPr>
            <w:tcW w:w="462" w:type="pct"/>
            <w:vMerge/>
            <w:vAlign w:val="center"/>
          </w:tcPr>
          <w:p w14:paraId="0B622281" w14:textId="77777777" w:rsidR="006E51A4" w:rsidRPr="00B33FB1" w:rsidRDefault="006E51A4" w:rsidP="003B01E8">
            <w:pPr>
              <w:pStyle w:val="TableCaption"/>
              <w:rPr>
                <w:sz w:val="16"/>
                <w:lang w:val="en-GB" w:eastAsia="zh-CN"/>
              </w:rPr>
            </w:pPr>
          </w:p>
        </w:tc>
        <w:tc>
          <w:tcPr>
            <w:tcW w:w="347" w:type="pct"/>
            <w:vAlign w:val="center"/>
          </w:tcPr>
          <w:p w14:paraId="4ED26257" w14:textId="3CC04A76" w:rsidR="006E51A4" w:rsidRPr="00B33FB1" w:rsidRDefault="00DE09CE" w:rsidP="003B01E8">
            <w:pPr>
              <w:pStyle w:val="TableCaption"/>
              <w:rPr>
                <w:sz w:val="16"/>
                <w:lang w:val="en-GB" w:eastAsia="zh-CN"/>
              </w:rPr>
            </w:pPr>
            <w:r w:rsidRPr="00B33FB1">
              <w:rPr>
                <w:sz w:val="16"/>
                <w:lang w:val="en-GB" w:eastAsia="zh-CN"/>
              </w:rPr>
              <w:t>27.29</w:t>
            </w:r>
          </w:p>
        </w:tc>
        <w:tc>
          <w:tcPr>
            <w:tcW w:w="333" w:type="pct"/>
            <w:vAlign w:val="center"/>
          </w:tcPr>
          <w:p w14:paraId="78137546" w14:textId="5E759F4F" w:rsidR="006E51A4" w:rsidRPr="00B33FB1" w:rsidRDefault="00DE09CE" w:rsidP="003B01E8">
            <w:pPr>
              <w:pStyle w:val="TableCaption"/>
              <w:rPr>
                <w:sz w:val="16"/>
                <w:lang w:val="en-GB" w:eastAsia="zh-CN"/>
              </w:rPr>
            </w:pPr>
            <w:r w:rsidRPr="00B33FB1">
              <w:rPr>
                <w:sz w:val="16"/>
                <w:lang w:val="en-GB" w:eastAsia="zh-CN"/>
              </w:rPr>
              <w:t>13.09</w:t>
            </w:r>
          </w:p>
        </w:tc>
        <w:tc>
          <w:tcPr>
            <w:tcW w:w="451" w:type="pct"/>
            <w:vMerge/>
            <w:vAlign w:val="center"/>
          </w:tcPr>
          <w:p w14:paraId="1D86FE2F" w14:textId="77777777" w:rsidR="006E51A4" w:rsidRPr="00B33FB1" w:rsidRDefault="006E51A4" w:rsidP="003B01E8">
            <w:pPr>
              <w:pStyle w:val="TableCaption"/>
              <w:rPr>
                <w:sz w:val="16"/>
                <w:lang w:val="en-GB" w:eastAsia="zh-CN"/>
              </w:rPr>
            </w:pPr>
          </w:p>
        </w:tc>
        <w:tc>
          <w:tcPr>
            <w:tcW w:w="347" w:type="pct"/>
            <w:vAlign w:val="center"/>
          </w:tcPr>
          <w:p w14:paraId="5ED21F5F" w14:textId="23CF40E5" w:rsidR="006E51A4" w:rsidRPr="00B33FB1" w:rsidRDefault="00A5506A" w:rsidP="003B01E8">
            <w:pPr>
              <w:pStyle w:val="TableCaption"/>
              <w:rPr>
                <w:sz w:val="16"/>
                <w:lang w:val="en-GB" w:eastAsia="zh-CN"/>
              </w:rPr>
            </w:pPr>
            <w:r w:rsidRPr="00B33FB1">
              <w:rPr>
                <w:sz w:val="16"/>
                <w:lang w:val="en-GB" w:eastAsia="zh-CN"/>
              </w:rPr>
              <w:t>24.67</w:t>
            </w:r>
          </w:p>
        </w:tc>
        <w:tc>
          <w:tcPr>
            <w:tcW w:w="334" w:type="pct"/>
            <w:vAlign w:val="center"/>
          </w:tcPr>
          <w:p w14:paraId="3E0A7899" w14:textId="28861805" w:rsidR="006E51A4" w:rsidRPr="00B33FB1" w:rsidRDefault="00872EF9" w:rsidP="003B01E8">
            <w:pPr>
              <w:pStyle w:val="TableCaption"/>
              <w:rPr>
                <w:sz w:val="16"/>
                <w:lang w:val="en-GB" w:eastAsia="zh-CN"/>
              </w:rPr>
            </w:pPr>
            <w:r w:rsidRPr="00B33FB1">
              <w:rPr>
                <w:sz w:val="16"/>
                <w:lang w:val="en-GB" w:eastAsia="zh-CN"/>
              </w:rPr>
              <w:t>10.47</w:t>
            </w:r>
          </w:p>
        </w:tc>
        <w:tc>
          <w:tcPr>
            <w:tcW w:w="452" w:type="pct"/>
            <w:vMerge/>
            <w:vAlign w:val="center"/>
          </w:tcPr>
          <w:p w14:paraId="32C14D70" w14:textId="77777777" w:rsidR="006E51A4" w:rsidRPr="00B33FB1" w:rsidRDefault="006E51A4" w:rsidP="003B01E8">
            <w:pPr>
              <w:pStyle w:val="TableCaption"/>
              <w:rPr>
                <w:sz w:val="16"/>
                <w:lang w:val="en-GB" w:eastAsia="zh-CN"/>
              </w:rPr>
            </w:pPr>
          </w:p>
        </w:tc>
        <w:tc>
          <w:tcPr>
            <w:tcW w:w="350" w:type="pct"/>
            <w:vAlign w:val="center"/>
          </w:tcPr>
          <w:p w14:paraId="3CC4A2F2" w14:textId="79D4D2A0" w:rsidR="006E51A4" w:rsidRPr="00B33FB1" w:rsidRDefault="00233DF4" w:rsidP="003B01E8">
            <w:pPr>
              <w:pStyle w:val="TableCaption"/>
              <w:rPr>
                <w:sz w:val="16"/>
                <w:lang w:val="en-GB" w:eastAsia="zh-CN"/>
              </w:rPr>
            </w:pPr>
            <w:r w:rsidRPr="00B33FB1">
              <w:rPr>
                <w:sz w:val="16"/>
                <w:lang w:val="en-GB" w:eastAsia="zh-CN"/>
              </w:rPr>
              <w:t>25.37</w:t>
            </w:r>
          </w:p>
        </w:tc>
        <w:tc>
          <w:tcPr>
            <w:tcW w:w="337" w:type="pct"/>
            <w:vAlign w:val="center"/>
          </w:tcPr>
          <w:p w14:paraId="5EABEEE9" w14:textId="364A1418" w:rsidR="006E51A4" w:rsidRPr="00B33FB1" w:rsidRDefault="00233DF4" w:rsidP="003B01E8">
            <w:pPr>
              <w:pStyle w:val="TableCaption"/>
              <w:rPr>
                <w:sz w:val="16"/>
                <w:lang w:val="en-GB" w:eastAsia="zh-CN"/>
              </w:rPr>
            </w:pPr>
            <w:r w:rsidRPr="00B33FB1">
              <w:rPr>
                <w:sz w:val="16"/>
                <w:lang w:val="en-GB" w:eastAsia="zh-CN"/>
              </w:rPr>
              <w:t>11.17</w:t>
            </w:r>
          </w:p>
        </w:tc>
        <w:tc>
          <w:tcPr>
            <w:tcW w:w="459" w:type="pct"/>
            <w:vMerge/>
            <w:vAlign w:val="center"/>
          </w:tcPr>
          <w:p w14:paraId="04F9480D" w14:textId="77777777" w:rsidR="006E51A4" w:rsidRPr="00B33FB1" w:rsidRDefault="006E51A4" w:rsidP="003B01E8">
            <w:pPr>
              <w:pStyle w:val="TableCaption"/>
              <w:rPr>
                <w:sz w:val="16"/>
                <w:lang w:val="en-GB" w:eastAsia="zh-CN"/>
              </w:rPr>
            </w:pPr>
          </w:p>
        </w:tc>
        <w:tc>
          <w:tcPr>
            <w:tcW w:w="644" w:type="pct"/>
            <w:vAlign w:val="center"/>
          </w:tcPr>
          <w:p w14:paraId="6A4DC14F" w14:textId="533AC5CE" w:rsidR="006E51A4" w:rsidRPr="00B33FB1" w:rsidRDefault="007F5310" w:rsidP="003B01E8">
            <w:pPr>
              <w:pStyle w:val="TableCaption"/>
              <w:rPr>
                <w:sz w:val="16"/>
                <w:lang w:val="en-GB" w:eastAsia="zh-CN"/>
              </w:rPr>
            </w:pPr>
            <w:r w:rsidRPr="00B33FB1">
              <w:rPr>
                <w:sz w:val="16"/>
                <w:lang w:val="en-GB" w:eastAsia="zh-CN"/>
              </w:rPr>
              <w:t>14.20</w:t>
            </w:r>
          </w:p>
        </w:tc>
      </w:tr>
    </w:tbl>
    <w:p w14:paraId="06A70ED0" w14:textId="77777777" w:rsidR="0033238B" w:rsidRDefault="0033238B" w:rsidP="00C95AA9">
      <w:pPr>
        <w:pStyle w:val="TableCaption"/>
        <w:rPr>
          <w:lang w:val="en-GB" w:eastAsia="zh-CN"/>
        </w:rPr>
      </w:pPr>
    </w:p>
    <w:p w14:paraId="731675D9" w14:textId="3D0359FF" w:rsidR="00EB7C47" w:rsidRDefault="00EB7C47" w:rsidP="00EB7C47">
      <w:pPr>
        <w:pStyle w:val="TableCaption"/>
        <w:rPr>
          <w:lang w:val="en-GB" w:eastAsia="zh-CN"/>
        </w:rPr>
      </w:pPr>
      <w:bookmarkStart w:id="33" w:name="_Ref477097347"/>
      <w:r w:rsidRPr="00C95AA9">
        <w:rPr>
          <w:lang w:val="en-GB" w:eastAsia="zh-CN"/>
        </w:rPr>
        <w:t xml:space="preserve">Table </w:t>
      </w:r>
      <w:r w:rsidRPr="00C95AA9">
        <w:rPr>
          <w:lang w:val="en-GB" w:eastAsia="zh-CN"/>
        </w:rPr>
        <w:fldChar w:fldCharType="begin"/>
      </w:r>
      <w:r w:rsidRPr="00C95AA9">
        <w:rPr>
          <w:lang w:val="en-GB" w:eastAsia="zh-CN"/>
        </w:rPr>
        <w:instrText xml:space="preserve"> SEQ Table \* ARABIC </w:instrText>
      </w:r>
      <w:r w:rsidRPr="00C95AA9">
        <w:rPr>
          <w:lang w:val="en-GB" w:eastAsia="zh-CN"/>
        </w:rPr>
        <w:fldChar w:fldCharType="separate"/>
      </w:r>
      <w:r w:rsidR="004A6C04">
        <w:rPr>
          <w:noProof/>
          <w:lang w:val="en-GB" w:eastAsia="zh-CN"/>
        </w:rPr>
        <w:t>3</w:t>
      </w:r>
      <w:r w:rsidRPr="00C95AA9">
        <w:rPr>
          <w:lang w:val="en-GB" w:eastAsia="zh-CN"/>
        </w:rPr>
        <w:fldChar w:fldCharType="end"/>
      </w:r>
      <w:bookmarkEnd w:id="33"/>
      <w:r w:rsidRPr="00C95AA9">
        <w:rPr>
          <w:lang w:val="en-GB" w:eastAsia="zh-CN"/>
        </w:rPr>
        <w:t xml:space="preserve"> </w:t>
      </w:r>
      <w:r>
        <w:rPr>
          <w:lang w:val="en-GB" w:eastAsia="zh-CN"/>
        </w:rPr>
        <w:t>Output power</w:t>
      </w:r>
      <w:r w:rsidRPr="00C95AA9">
        <w:rPr>
          <w:lang w:val="en-GB" w:eastAsia="zh-CN"/>
        </w:rPr>
        <w:t xml:space="preserve"> of the proposed model, previous thermal m</w:t>
      </w:r>
      <w:r>
        <w:rPr>
          <w:lang w:val="en-GB" w:eastAsia="zh-CN"/>
        </w:rPr>
        <w:t xml:space="preserve">odels and experimental data (at </w:t>
      </w:r>
      <w:proofErr w:type="spellStart"/>
      <w:r w:rsidRPr="00C95AA9">
        <w:rPr>
          <w:i/>
          <w:lang w:val="en-GB" w:eastAsia="zh-CN"/>
        </w:rPr>
        <w:t>T</w:t>
      </w:r>
      <w:r w:rsidRPr="00C95AA9">
        <w:rPr>
          <w:i/>
          <w:vertAlign w:val="subscript"/>
          <w:lang w:val="en-GB" w:eastAsia="zh-CN"/>
        </w:rPr>
        <w:t>hw</w:t>
      </w:r>
      <w:proofErr w:type="spellEnd"/>
      <w:r w:rsidRPr="00C95AA9">
        <w:rPr>
          <w:lang w:val="en-GB" w:eastAsia="zh-CN"/>
        </w:rPr>
        <w:t>=922</w:t>
      </w:r>
      <w:r>
        <w:rPr>
          <w:lang w:val="en-GB" w:eastAsia="zh-CN"/>
        </w:rPr>
        <w:t xml:space="preserve">K and </w:t>
      </w:r>
      <w:proofErr w:type="spellStart"/>
      <w:r w:rsidRPr="00C95AA9">
        <w:rPr>
          <w:i/>
          <w:lang w:val="en-GB" w:eastAsia="zh-CN"/>
        </w:rPr>
        <w:t>T</w:t>
      </w:r>
      <w:r w:rsidRPr="00C95AA9">
        <w:rPr>
          <w:i/>
          <w:vertAlign w:val="subscript"/>
          <w:lang w:val="en-GB" w:eastAsia="zh-CN"/>
        </w:rPr>
        <w:t>cw</w:t>
      </w:r>
      <w:proofErr w:type="spellEnd"/>
      <w:r w:rsidRPr="00C95AA9">
        <w:rPr>
          <w:lang w:val="en-GB" w:eastAsia="zh-CN"/>
        </w:rPr>
        <w:t>=288</w:t>
      </w:r>
      <w:r>
        <w:rPr>
          <w:lang w:val="en-GB" w:eastAsia="zh-CN"/>
        </w:rPr>
        <w:t>K)</w:t>
      </w:r>
    </w:p>
    <w:tbl>
      <w:tblPr>
        <w:tblStyle w:val="a8"/>
        <w:tblW w:w="0" w:type="auto"/>
        <w:tblLayout w:type="fixed"/>
        <w:tblLook w:val="04A0" w:firstRow="1" w:lastRow="0" w:firstColumn="1" w:lastColumn="0" w:noHBand="0" w:noVBand="1"/>
      </w:tblPr>
      <w:tblGrid>
        <w:gridCol w:w="830"/>
        <w:gridCol w:w="840"/>
        <w:gridCol w:w="642"/>
        <w:gridCol w:w="706"/>
        <w:gridCol w:w="820"/>
        <w:gridCol w:w="642"/>
        <w:gridCol w:w="706"/>
        <w:gridCol w:w="820"/>
        <w:gridCol w:w="642"/>
        <w:gridCol w:w="706"/>
        <w:gridCol w:w="820"/>
        <w:gridCol w:w="1176"/>
      </w:tblGrid>
      <w:tr w:rsidR="00EB7C47" w:rsidRPr="007152B3" w14:paraId="2EF4E426" w14:textId="77777777" w:rsidTr="007152B3">
        <w:trPr>
          <w:trHeight w:val="1338"/>
        </w:trPr>
        <w:tc>
          <w:tcPr>
            <w:tcW w:w="830" w:type="dxa"/>
            <w:vMerge w:val="restart"/>
            <w:vAlign w:val="center"/>
          </w:tcPr>
          <w:p w14:paraId="3FB40C1B"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Rotation Speed</w:t>
            </w:r>
          </w:p>
          <w:p w14:paraId="79412E76"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(Hz)</w:t>
            </w:r>
          </w:p>
        </w:tc>
        <w:tc>
          <w:tcPr>
            <w:tcW w:w="840" w:type="dxa"/>
            <w:vMerge w:val="restart"/>
            <w:vAlign w:val="center"/>
          </w:tcPr>
          <w:p w14:paraId="54A07015"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Mean effective pressure</w:t>
            </w:r>
          </w:p>
          <w:p w14:paraId="29F8C25A"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(MPa)</w:t>
            </w:r>
          </w:p>
        </w:tc>
        <w:tc>
          <w:tcPr>
            <w:tcW w:w="2168" w:type="dxa"/>
            <w:gridSpan w:val="3"/>
            <w:vAlign w:val="center"/>
          </w:tcPr>
          <w:p w14:paraId="4744BFAD"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Thermal efficiency predicted by the simple analysis</w:t>
            </w:r>
          </w:p>
          <w:p w14:paraId="337A268A" w14:textId="77F0E787" w:rsidR="00EB7C47" w:rsidRPr="007152B3" w:rsidRDefault="00EB7C47" w:rsidP="007152B3">
            <w:pPr>
              <w:pStyle w:val="InsideTable"/>
              <w:jc w:val="center"/>
              <w:rPr>
                <w:sz w:val="16"/>
                <w:szCs w:val="18"/>
                <w:lang w:val="en-GB" w:eastAsia="zh-CN"/>
              </w:rPr>
            </w:pPr>
            <w:r w:rsidRPr="007152B3">
              <w:rPr>
                <w:sz w:val="16"/>
                <w:szCs w:val="18"/>
                <w:lang w:val="en-GB" w:eastAsia="zh-CN"/>
              </w:rPr>
              <w:t xml:space="preserve">(variable </w:t>
            </w:r>
            <w:proofErr w:type="spellStart"/>
            <w:r w:rsidRPr="007152B3">
              <w:rPr>
                <w:sz w:val="16"/>
                <w:szCs w:val="18"/>
                <w:lang w:val="en-GB" w:eastAsia="zh-CN"/>
              </w:rPr>
              <w:t>Pr</w:t>
            </w:r>
            <w:proofErr w:type="spellEnd"/>
            <w:r w:rsidRPr="007152B3">
              <w:rPr>
                <w:sz w:val="16"/>
                <w:szCs w:val="18"/>
                <w:lang w:val="en-GB" w:eastAsia="zh-CN"/>
              </w:rPr>
              <w:t xml:space="preserve"> </w:t>
            </w:r>
            <w:r w:rsidRPr="007152B3">
              <w:rPr>
                <w:sz w:val="16"/>
                <w:szCs w:val="18"/>
                <w:lang w:val="en-GB" w:eastAsia="zh-CN"/>
              </w:rPr>
              <w:fldChar w:fldCharType="begin" w:fldLock="1"/>
            </w:r>
            <w:r w:rsidR="004A6C04">
              <w:rPr>
                <w:sz w:val="16"/>
                <w:szCs w:val="18"/>
                <w:lang w:val="en-GB" w:eastAsia="zh-CN"/>
              </w:rPr>
              <w:instrText>ADDIN CSL_CITATION { "citationItems" : [ { "id" : "ITEM-1", "itemData" : { "author" : [ { "dropping-particle" : "", "family" : "Urieli", "given" : "Israel", "non-dropping-particle" : "", "parse-names" : false, "suffix" : "" }, { "dropping-particle" : "", "family" : "Berchowitz", "given" : "David M", "non-dropping-particle" : "", "parse-names" : false, "suffix" : "" } ], "id" : "ITEM-1", "issued" : { "date-parts" : [ [ "1984" ] ] }, "publisher" : "A. Hilger", "publisher-place" : "Bristol", "title" : "Stirling cycle engine analysis", "type" : "book" }, "uris" : [ "http://www.mendeley.com/documents/?uuid=df18eddf-2513-42f0-9e99-2c970495e3b3" ] } ], "mendeley" : { "formattedCitation" : "[6]", "plainTextFormattedCitation" : "[6]", "previouslyFormattedCitation" : "[13]" }, "properties" : { "noteIndex" : 0 }, "schema" : "https://github.com/citation-style-language/schema/raw/master/csl-citation.json" }</w:instrText>
            </w:r>
            <w:r w:rsidRPr="007152B3">
              <w:rPr>
                <w:sz w:val="16"/>
                <w:szCs w:val="18"/>
                <w:lang w:val="en-GB" w:eastAsia="zh-CN"/>
              </w:rPr>
              <w:fldChar w:fldCharType="separate"/>
            </w:r>
            <w:r w:rsidR="004A6C04" w:rsidRPr="004A6C04">
              <w:rPr>
                <w:noProof/>
                <w:sz w:val="16"/>
                <w:szCs w:val="18"/>
                <w:lang w:val="en-GB" w:eastAsia="zh-CN"/>
              </w:rPr>
              <w:t>[6]</w:t>
            </w:r>
            <w:r w:rsidRPr="007152B3">
              <w:rPr>
                <w:sz w:val="16"/>
                <w:szCs w:val="18"/>
                <w:lang w:val="en-GB" w:eastAsia="zh-CN"/>
              </w:rPr>
              <w:fldChar w:fldCharType="end"/>
            </w:r>
            <w:r w:rsidRPr="007152B3">
              <w:rPr>
                <w:sz w:val="16"/>
                <w:szCs w:val="18"/>
                <w:lang w:val="en-GB" w:eastAsia="zh-CN"/>
              </w:rPr>
              <w:t>)</w:t>
            </w:r>
          </w:p>
        </w:tc>
        <w:tc>
          <w:tcPr>
            <w:tcW w:w="2168" w:type="dxa"/>
            <w:gridSpan w:val="3"/>
            <w:vAlign w:val="center"/>
          </w:tcPr>
          <w:p w14:paraId="70255C0A"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Thermal efficiency predicted by the adiabatic analysis</w:t>
            </w:r>
          </w:p>
          <w:p w14:paraId="6448D8A7" w14:textId="2D3C4B8F" w:rsidR="00EB7C47" w:rsidRPr="007152B3" w:rsidRDefault="00EB7C47" w:rsidP="007152B3">
            <w:pPr>
              <w:pStyle w:val="InsideTable"/>
              <w:jc w:val="center"/>
              <w:rPr>
                <w:sz w:val="16"/>
                <w:szCs w:val="18"/>
                <w:lang w:val="en-GB" w:eastAsia="zh-CN"/>
              </w:rPr>
            </w:pPr>
            <w:r w:rsidRPr="007152B3">
              <w:rPr>
                <w:sz w:val="16"/>
                <w:szCs w:val="18"/>
                <w:lang w:val="en-GB" w:eastAsia="zh-CN"/>
              </w:rPr>
              <w:t xml:space="preserve">(simple II </w:t>
            </w:r>
            <w:r w:rsidRPr="007152B3">
              <w:rPr>
                <w:sz w:val="16"/>
                <w:szCs w:val="18"/>
                <w:lang w:val="en-GB" w:eastAsia="zh-CN"/>
              </w:rPr>
              <w:fldChar w:fldCharType="begin" w:fldLock="1"/>
            </w:r>
            <w:r w:rsidR="004A6C04">
              <w:rPr>
                <w:sz w:val="16"/>
                <w:szCs w:val="18"/>
                <w:lang w:val="en-GB" w:eastAsia="zh-CN"/>
              </w:rPr>
              <w:instrText>ADDIN CSL_CITATION { "citationItems" : [ { "id" : "ITEM-1", "itemData" : { "author" : [ { "dropping-particle" : "", "family" : "Strauss", "given" : "Johannes M", "non-dropping-particle" : "", "parse-names" : false, "suffix" : "" }, { "dropping-particle" : "", "family" : "Dobson", "given" : "Robert T", "non-dropping-particle" : "", "parse-names" : false, "suffix" : "" } ], "container-title" : "Journal of Energy in Southern Africa", "id" : "ITEM-1", "issue" : "2", "issued" : { "date-parts" : [ [ "2010" ] ] }, "page" : "17-29", "title" : "Evaluation of a second order simulation for Sterling engine design and optimisation", "type" : "article-journal", "volume" : "21" }, "uris" : [ "http://www.mendeley.com/documents/?uuid=11b6b05b-14f2-4d55-bf3e-0e6ee10a3106" ] } ], "mendeley" : { "formattedCitation" : "[9]", "plainTextFormattedCitation" : "[9]", "previouslyFormattedCitation" : "[16]" }, "properties" : { "noteIndex" : 0 }, "schema" : "https://github.com/citation-style-language/schema/raw/master/csl-citation.json" }</w:instrText>
            </w:r>
            <w:r w:rsidRPr="007152B3">
              <w:rPr>
                <w:sz w:val="16"/>
                <w:szCs w:val="18"/>
                <w:lang w:val="en-GB" w:eastAsia="zh-CN"/>
              </w:rPr>
              <w:fldChar w:fldCharType="separate"/>
            </w:r>
            <w:r w:rsidR="004A6C04" w:rsidRPr="004A6C04">
              <w:rPr>
                <w:noProof/>
                <w:sz w:val="16"/>
                <w:szCs w:val="18"/>
                <w:lang w:val="en-GB" w:eastAsia="zh-CN"/>
              </w:rPr>
              <w:t>[9]</w:t>
            </w:r>
            <w:r w:rsidRPr="007152B3">
              <w:rPr>
                <w:sz w:val="16"/>
                <w:szCs w:val="18"/>
                <w:lang w:val="en-GB" w:eastAsia="zh-CN"/>
              </w:rPr>
              <w:fldChar w:fldCharType="end"/>
            </w:r>
            <w:r w:rsidRPr="007152B3">
              <w:rPr>
                <w:sz w:val="16"/>
                <w:szCs w:val="18"/>
                <w:lang w:val="en-GB" w:eastAsia="zh-CN"/>
              </w:rPr>
              <w:t>)</w:t>
            </w:r>
          </w:p>
        </w:tc>
        <w:tc>
          <w:tcPr>
            <w:tcW w:w="2168" w:type="dxa"/>
            <w:gridSpan w:val="3"/>
            <w:vAlign w:val="center"/>
          </w:tcPr>
          <w:p w14:paraId="4575B1C2" w14:textId="615C88A0" w:rsidR="00EB7C47" w:rsidRPr="007152B3" w:rsidRDefault="00EB7C47" w:rsidP="007152B3">
            <w:pPr>
              <w:pStyle w:val="InsideTable"/>
              <w:jc w:val="center"/>
              <w:rPr>
                <w:sz w:val="16"/>
                <w:szCs w:val="18"/>
                <w:lang w:eastAsia="zh-CN"/>
              </w:rPr>
            </w:pPr>
            <w:r w:rsidRPr="007152B3">
              <w:rPr>
                <w:sz w:val="16"/>
                <w:szCs w:val="18"/>
                <w:lang w:eastAsia="zh-CN"/>
              </w:rPr>
              <w:t>Thermal efficiency predicted by the proposed Stirling Engine model</w:t>
            </w:r>
          </w:p>
        </w:tc>
        <w:tc>
          <w:tcPr>
            <w:tcW w:w="1176" w:type="dxa"/>
            <w:vAlign w:val="center"/>
          </w:tcPr>
          <w:p w14:paraId="4F313CC3" w14:textId="61754B3D" w:rsidR="00EB7C47" w:rsidRPr="007152B3" w:rsidRDefault="00EB7C47" w:rsidP="007152B3">
            <w:pPr>
              <w:pStyle w:val="InsideTable"/>
              <w:jc w:val="center"/>
              <w:rPr>
                <w:sz w:val="16"/>
                <w:szCs w:val="18"/>
                <w:lang w:val="en-GB" w:eastAsia="zh-CN"/>
              </w:rPr>
            </w:pPr>
            <w:r w:rsidRPr="007152B3">
              <w:rPr>
                <w:sz w:val="16"/>
                <w:szCs w:val="18"/>
                <w:lang w:val="en-GB" w:eastAsia="zh-CN"/>
              </w:rPr>
              <w:t xml:space="preserve">Experimental efficiency </w:t>
            </w:r>
            <w:r w:rsidRPr="007152B3">
              <w:rPr>
                <w:sz w:val="16"/>
                <w:szCs w:val="18"/>
                <w:lang w:val="en-GB" w:eastAsia="zh-CN"/>
              </w:rPr>
              <w:fldChar w:fldCharType="begin" w:fldLock="1"/>
            </w:r>
            <w:r w:rsidR="004A6C04">
              <w:rPr>
                <w:sz w:val="16"/>
                <w:szCs w:val="18"/>
                <w:lang w:val="en-GB" w:eastAsia="zh-CN"/>
              </w:rPr>
              <w:instrText>ADDIN CSL_CITATION { "citationItems" : [ { "id" : "ITEM-1", "itemData" : { "ISSN" : "0306-2619", "author" : [ { "dropping-particle" : "", "family" : "Babaelahi", "given" : "Mojtaba", "non-dropping-particle" : "", "parse-names" : false, "suffix" : "" }, { "dropping-particle" : "", "family" : "Sayyaadi", "given" : "Hoseyn", "non-dropping-particle" : "", "parse-names" : false, "suffix" : "" } ], "container-title" : "Applied Energy", "id" : "ITEM-1", "issued" : { "date-parts" : [ [ "2015" ] ] }, "page" : "143-159", "title" : "A new thermal model based on polytropic numerical simulation of Stirling engines", "type" : "article-journal", "volume" : "141" }, "uris" : [ "http://www.mendeley.com/documents/?uuid=56f9b539-1802-4abf-95df-4131d82bc3ce" ] } ], "mendeley" : { "formattedCitation" : "[12]", "plainTextFormattedCitation" : "[12]", "previouslyFormattedCitation" : "[19]" }, "properties" : { "noteIndex" : 0 }, "schema" : "https://github.com/citation-style-language/schema/raw/master/csl-citation.json" }</w:instrText>
            </w:r>
            <w:r w:rsidRPr="007152B3">
              <w:rPr>
                <w:sz w:val="16"/>
                <w:szCs w:val="18"/>
                <w:lang w:val="en-GB" w:eastAsia="zh-CN"/>
              </w:rPr>
              <w:fldChar w:fldCharType="separate"/>
            </w:r>
            <w:r w:rsidR="004A6C04" w:rsidRPr="004A6C04">
              <w:rPr>
                <w:noProof/>
                <w:sz w:val="16"/>
                <w:szCs w:val="18"/>
                <w:lang w:val="en-GB" w:eastAsia="zh-CN"/>
              </w:rPr>
              <w:t>[12]</w:t>
            </w:r>
            <w:r w:rsidRPr="007152B3">
              <w:rPr>
                <w:sz w:val="16"/>
                <w:szCs w:val="18"/>
                <w:lang w:val="en-GB" w:eastAsia="zh-CN"/>
              </w:rPr>
              <w:fldChar w:fldCharType="end"/>
            </w:r>
          </w:p>
        </w:tc>
      </w:tr>
      <w:tr w:rsidR="000D179C" w:rsidRPr="007152B3" w14:paraId="4CF0890D" w14:textId="77777777" w:rsidTr="007152B3">
        <w:tc>
          <w:tcPr>
            <w:tcW w:w="830" w:type="dxa"/>
            <w:vMerge/>
            <w:vAlign w:val="center"/>
          </w:tcPr>
          <w:p w14:paraId="03E16172" w14:textId="77777777" w:rsidR="00EB7C47" w:rsidRPr="007152B3" w:rsidRDefault="00EB7C47" w:rsidP="007152B3">
            <w:pPr>
              <w:pStyle w:val="InsideTable"/>
              <w:jc w:val="center"/>
              <w:rPr>
                <w:sz w:val="16"/>
                <w:szCs w:val="18"/>
                <w:lang w:val="en-GB" w:eastAsia="zh-CN"/>
              </w:rPr>
            </w:pPr>
          </w:p>
        </w:tc>
        <w:tc>
          <w:tcPr>
            <w:tcW w:w="840" w:type="dxa"/>
            <w:vMerge/>
            <w:vAlign w:val="center"/>
          </w:tcPr>
          <w:p w14:paraId="78640B82" w14:textId="77777777" w:rsidR="00EB7C47" w:rsidRPr="007152B3" w:rsidRDefault="00EB7C47" w:rsidP="007152B3">
            <w:pPr>
              <w:pStyle w:val="InsideTable"/>
              <w:jc w:val="center"/>
              <w:rPr>
                <w:sz w:val="16"/>
                <w:szCs w:val="18"/>
                <w:lang w:val="en-GB" w:eastAsia="zh-CN"/>
              </w:rPr>
            </w:pPr>
          </w:p>
        </w:tc>
        <w:tc>
          <w:tcPr>
            <w:tcW w:w="642" w:type="dxa"/>
            <w:vAlign w:val="center"/>
          </w:tcPr>
          <w:p w14:paraId="311A63CD"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Value</w:t>
            </w:r>
          </w:p>
          <w:p w14:paraId="5C7386C3" w14:textId="6DDD963F" w:rsidR="00EB7C47" w:rsidRPr="007152B3" w:rsidRDefault="00EB7C47" w:rsidP="007152B3">
            <w:pPr>
              <w:pStyle w:val="InsideTable"/>
              <w:jc w:val="center"/>
              <w:rPr>
                <w:sz w:val="16"/>
                <w:szCs w:val="18"/>
                <w:lang w:val="en-GB" w:eastAsia="zh-CN"/>
              </w:rPr>
            </w:pPr>
            <w:r w:rsidRPr="007152B3">
              <w:rPr>
                <w:sz w:val="16"/>
                <w:szCs w:val="18"/>
                <w:lang w:val="en-GB" w:eastAsia="zh-CN"/>
              </w:rPr>
              <w:t>(</w:t>
            </w:r>
            <w:r w:rsidR="00233443" w:rsidRPr="007152B3">
              <w:rPr>
                <w:sz w:val="16"/>
                <w:szCs w:val="18"/>
                <w:lang w:val="en-GB" w:eastAsia="zh-CN"/>
              </w:rPr>
              <w:t>kW</w:t>
            </w:r>
            <w:r w:rsidRPr="007152B3">
              <w:rPr>
                <w:sz w:val="16"/>
                <w:szCs w:val="18"/>
                <w:lang w:val="en-GB" w:eastAsia="zh-CN"/>
              </w:rPr>
              <w:t>)</w:t>
            </w:r>
          </w:p>
        </w:tc>
        <w:tc>
          <w:tcPr>
            <w:tcW w:w="706" w:type="dxa"/>
            <w:vAlign w:val="center"/>
          </w:tcPr>
          <w:p w14:paraId="5705D821"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Error</w:t>
            </w:r>
          </w:p>
          <w:p w14:paraId="16415C68"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w:t>
            </w:r>
          </w:p>
        </w:tc>
        <w:tc>
          <w:tcPr>
            <w:tcW w:w="820" w:type="dxa"/>
            <w:vAlign w:val="center"/>
          </w:tcPr>
          <w:p w14:paraId="6482C344"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Average error</w:t>
            </w:r>
          </w:p>
          <w:p w14:paraId="0789FE78"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w:t>
            </w:r>
          </w:p>
        </w:tc>
        <w:tc>
          <w:tcPr>
            <w:tcW w:w="642" w:type="dxa"/>
            <w:vAlign w:val="center"/>
          </w:tcPr>
          <w:p w14:paraId="53F3F13F"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Value</w:t>
            </w:r>
          </w:p>
          <w:p w14:paraId="507AEBCE" w14:textId="4F812398" w:rsidR="00EB7C47" w:rsidRPr="007152B3" w:rsidRDefault="00EB7C47" w:rsidP="007152B3">
            <w:pPr>
              <w:pStyle w:val="InsideTable"/>
              <w:jc w:val="center"/>
              <w:rPr>
                <w:sz w:val="16"/>
                <w:szCs w:val="18"/>
                <w:lang w:val="en-GB" w:eastAsia="zh-CN"/>
              </w:rPr>
            </w:pPr>
            <w:r w:rsidRPr="007152B3">
              <w:rPr>
                <w:sz w:val="16"/>
                <w:szCs w:val="18"/>
                <w:lang w:val="en-GB" w:eastAsia="zh-CN"/>
              </w:rPr>
              <w:t>(</w:t>
            </w:r>
            <w:r w:rsidR="00233443" w:rsidRPr="007152B3">
              <w:rPr>
                <w:sz w:val="16"/>
                <w:szCs w:val="18"/>
                <w:lang w:val="en-GB" w:eastAsia="zh-CN"/>
              </w:rPr>
              <w:t>kW</w:t>
            </w:r>
            <w:r w:rsidRPr="007152B3">
              <w:rPr>
                <w:sz w:val="16"/>
                <w:szCs w:val="18"/>
                <w:lang w:val="en-GB" w:eastAsia="zh-CN"/>
              </w:rPr>
              <w:t>)</w:t>
            </w:r>
          </w:p>
        </w:tc>
        <w:tc>
          <w:tcPr>
            <w:tcW w:w="706" w:type="dxa"/>
            <w:vAlign w:val="center"/>
          </w:tcPr>
          <w:p w14:paraId="16B52996"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Error</w:t>
            </w:r>
          </w:p>
          <w:p w14:paraId="3F091A9C"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w:t>
            </w:r>
          </w:p>
        </w:tc>
        <w:tc>
          <w:tcPr>
            <w:tcW w:w="820" w:type="dxa"/>
            <w:vAlign w:val="center"/>
          </w:tcPr>
          <w:p w14:paraId="5B4EB893"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Average error</w:t>
            </w:r>
          </w:p>
          <w:p w14:paraId="760BBA70"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w:t>
            </w:r>
          </w:p>
        </w:tc>
        <w:tc>
          <w:tcPr>
            <w:tcW w:w="642" w:type="dxa"/>
            <w:vAlign w:val="center"/>
          </w:tcPr>
          <w:p w14:paraId="3AFC4F20"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Value</w:t>
            </w:r>
          </w:p>
          <w:p w14:paraId="7C7462F3" w14:textId="233C9FBF" w:rsidR="00EB7C47" w:rsidRPr="007152B3" w:rsidRDefault="00EB7C47" w:rsidP="007152B3">
            <w:pPr>
              <w:pStyle w:val="InsideTable"/>
              <w:jc w:val="center"/>
              <w:rPr>
                <w:sz w:val="16"/>
                <w:szCs w:val="18"/>
                <w:lang w:val="en-GB" w:eastAsia="zh-CN"/>
              </w:rPr>
            </w:pPr>
            <w:r w:rsidRPr="007152B3">
              <w:rPr>
                <w:sz w:val="16"/>
                <w:szCs w:val="18"/>
                <w:lang w:val="en-GB" w:eastAsia="zh-CN"/>
              </w:rPr>
              <w:t>(</w:t>
            </w:r>
            <w:r w:rsidR="00233443" w:rsidRPr="007152B3">
              <w:rPr>
                <w:sz w:val="16"/>
                <w:szCs w:val="18"/>
                <w:lang w:val="en-GB" w:eastAsia="zh-CN"/>
              </w:rPr>
              <w:t>kW</w:t>
            </w:r>
            <w:r w:rsidRPr="007152B3">
              <w:rPr>
                <w:sz w:val="16"/>
                <w:szCs w:val="18"/>
                <w:lang w:val="en-GB" w:eastAsia="zh-CN"/>
              </w:rPr>
              <w:t>)</w:t>
            </w:r>
          </w:p>
        </w:tc>
        <w:tc>
          <w:tcPr>
            <w:tcW w:w="706" w:type="dxa"/>
            <w:vAlign w:val="center"/>
          </w:tcPr>
          <w:p w14:paraId="18050CCD"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Error</w:t>
            </w:r>
          </w:p>
          <w:p w14:paraId="14C8C627"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w:t>
            </w:r>
          </w:p>
        </w:tc>
        <w:tc>
          <w:tcPr>
            <w:tcW w:w="820" w:type="dxa"/>
            <w:vAlign w:val="center"/>
          </w:tcPr>
          <w:p w14:paraId="75668A0D"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Average error</w:t>
            </w:r>
          </w:p>
          <w:p w14:paraId="79CB044A"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w:t>
            </w:r>
          </w:p>
        </w:tc>
        <w:tc>
          <w:tcPr>
            <w:tcW w:w="1176" w:type="dxa"/>
            <w:vAlign w:val="center"/>
          </w:tcPr>
          <w:p w14:paraId="7C70768D"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Actual value</w:t>
            </w:r>
          </w:p>
          <w:p w14:paraId="0181002E" w14:textId="33F8DD2D" w:rsidR="00EB7C47" w:rsidRPr="007152B3" w:rsidRDefault="00233443" w:rsidP="007152B3">
            <w:pPr>
              <w:pStyle w:val="InsideTable"/>
              <w:jc w:val="center"/>
              <w:rPr>
                <w:sz w:val="16"/>
                <w:szCs w:val="18"/>
                <w:lang w:val="en-GB" w:eastAsia="zh-CN"/>
              </w:rPr>
            </w:pPr>
            <w:r w:rsidRPr="007152B3">
              <w:rPr>
                <w:sz w:val="16"/>
                <w:szCs w:val="18"/>
                <w:lang w:val="en-GB" w:eastAsia="zh-CN"/>
              </w:rPr>
              <w:t>(kW</w:t>
            </w:r>
            <w:r w:rsidR="00EB7C47" w:rsidRPr="007152B3">
              <w:rPr>
                <w:sz w:val="16"/>
                <w:szCs w:val="18"/>
                <w:lang w:val="en-GB" w:eastAsia="zh-CN"/>
              </w:rPr>
              <w:t>)</w:t>
            </w:r>
          </w:p>
        </w:tc>
      </w:tr>
      <w:tr w:rsidR="000D179C" w:rsidRPr="007152B3" w14:paraId="7062B2B0" w14:textId="77777777" w:rsidTr="007152B3">
        <w:tc>
          <w:tcPr>
            <w:tcW w:w="830" w:type="dxa"/>
            <w:vAlign w:val="center"/>
          </w:tcPr>
          <w:p w14:paraId="42C6953C"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16.67</w:t>
            </w:r>
          </w:p>
        </w:tc>
        <w:tc>
          <w:tcPr>
            <w:tcW w:w="840" w:type="dxa"/>
            <w:vMerge w:val="restart"/>
            <w:vAlign w:val="center"/>
          </w:tcPr>
          <w:p w14:paraId="5757F81C"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2.76</w:t>
            </w:r>
          </w:p>
        </w:tc>
        <w:tc>
          <w:tcPr>
            <w:tcW w:w="642" w:type="dxa"/>
            <w:vAlign w:val="center"/>
          </w:tcPr>
          <w:p w14:paraId="64D637CA" w14:textId="183458B2" w:rsidR="00EB7C47" w:rsidRPr="007152B3" w:rsidRDefault="00843112" w:rsidP="007152B3">
            <w:pPr>
              <w:pStyle w:val="InsideTable"/>
              <w:jc w:val="center"/>
              <w:rPr>
                <w:sz w:val="16"/>
                <w:szCs w:val="18"/>
                <w:lang w:val="en-GB" w:eastAsia="zh-CN"/>
              </w:rPr>
            </w:pPr>
            <w:r w:rsidRPr="007152B3">
              <w:rPr>
                <w:sz w:val="16"/>
                <w:szCs w:val="18"/>
                <w:lang w:val="en-GB" w:eastAsia="zh-CN"/>
              </w:rPr>
              <w:t>1.796</w:t>
            </w:r>
          </w:p>
        </w:tc>
        <w:tc>
          <w:tcPr>
            <w:tcW w:w="706" w:type="dxa"/>
            <w:vAlign w:val="center"/>
          </w:tcPr>
          <w:p w14:paraId="092736A0" w14:textId="787D10DA" w:rsidR="00EB7C47" w:rsidRPr="007152B3" w:rsidRDefault="00AB6C34" w:rsidP="007152B3">
            <w:pPr>
              <w:pStyle w:val="InsideTable"/>
              <w:jc w:val="center"/>
              <w:rPr>
                <w:sz w:val="16"/>
                <w:szCs w:val="18"/>
                <w:lang w:val="en-GB" w:eastAsia="zh-CN"/>
              </w:rPr>
            </w:pPr>
            <w:r w:rsidRPr="007152B3">
              <w:rPr>
                <w:sz w:val="16"/>
                <w:szCs w:val="18"/>
                <w:lang w:val="en-GB" w:eastAsia="zh-CN"/>
              </w:rPr>
              <w:t>119.02</w:t>
            </w:r>
          </w:p>
        </w:tc>
        <w:tc>
          <w:tcPr>
            <w:tcW w:w="820" w:type="dxa"/>
            <w:vMerge w:val="restart"/>
            <w:vAlign w:val="center"/>
          </w:tcPr>
          <w:p w14:paraId="40673D5D" w14:textId="1A2A127E" w:rsidR="00EB7C47" w:rsidRPr="007152B3" w:rsidRDefault="00CD25E2" w:rsidP="007152B3">
            <w:pPr>
              <w:pStyle w:val="InsideTable"/>
              <w:jc w:val="center"/>
              <w:rPr>
                <w:sz w:val="16"/>
                <w:szCs w:val="18"/>
                <w:lang w:val="en-GB" w:eastAsia="zh-CN"/>
              </w:rPr>
            </w:pPr>
            <w:r w:rsidRPr="007152B3">
              <w:rPr>
                <w:sz w:val="16"/>
                <w:szCs w:val="18"/>
                <w:lang w:val="en-GB" w:eastAsia="zh-CN"/>
              </w:rPr>
              <w:t>272.03</w:t>
            </w:r>
          </w:p>
        </w:tc>
        <w:tc>
          <w:tcPr>
            <w:tcW w:w="642" w:type="dxa"/>
            <w:vAlign w:val="center"/>
          </w:tcPr>
          <w:p w14:paraId="53A9FD30" w14:textId="5C376918" w:rsidR="00EB7C47" w:rsidRPr="007152B3" w:rsidRDefault="00CD25E2" w:rsidP="007152B3">
            <w:pPr>
              <w:pStyle w:val="InsideTable"/>
              <w:jc w:val="center"/>
              <w:rPr>
                <w:sz w:val="16"/>
                <w:szCs w:val="18"/>
                <w:lang w:val="en-GB" w:eastAsia="zh-CN"/>
              </w:rPr>
            </w:pPr>
            <w:r w:rsidRPr="007152B3">
              <w:rPr>
                <w:sz w:val="16"/>
                <w:szCs w:val="18"/>
                <w:lang w:val="en-GB" w:eastAsia="zh-CN"/>
              </w:rPr>
              <w:t>1.772</w:t>
            </w:r>
          </w:p>
        </w:tc>
        <w:tc>
          <w:tcPr>
            <w:tcW w:w="706" w:type="dxa"/>
            <w:vAlign w:val="center"/>
          </w:tcPr>
          <w:p w14:paraId="3B630390" w14:textId="3D696C70" w:rsidR="00EB7C47" w:rsidRPr="007152B3" w:rsidRDefault="00CD25E2" w:rsidP="007152B3">
            <w:pPr>
              <w:pStyle w:val="InsideTable"/>
              <w:jc w:val="center"/>
              <w:rPr>
                <w:sz w:val="16"/>
                <w:szCs w:val="18"/>
                <w:lang w:val="en-GB" w:eastAsia="zh-CN"/>
              </w:rPr>
            </w:pPr>
            <w:r w:rsidRPr="007152B3">
              <w:rPr>
                <w:sz w:val="16"/>
                <w:szCs w:val="18"/>
                <w:lang w:val="en-GB" w:eastAsia="zh-CN"/>
              </w:rPr>
              <w:t>116.10</w:t>
            </w:r>
          </w:p>
        </w:tc>
        <w:tc>
          <w:tcPr>
            <w:tcW w:w="820" w:type="dxa"/>
            <w:vMerge w:val="restart"/>
            <w:vAlign w:val="center"/>
          </w:tcPr>
          <w:p w14:paraId="608C7F15" w14:textId="62E12F90" w:rsidR="00EB7C47" w:rsidRPr="007152B3" w:rsidRDefault="00CD25E2" w:rsidP="007152B3">
            <w:pPr>
              <w:pStyle w:val="InsideTable"/>
              <w:jc w:val="center"/>
              <w:rPr>
                <w:sz w:val="16"/>
                <w:szCs w:val="18"/>
                <w:lang w:val="en-GB" w:eastAsia="zh-CN"/>
              </w:rPr>
            </w:pPr>
            <w:r w:rsidRPr="007152B3">
              <w:rPr>
                <w:sz w:val="16"/>
                <w:szCs w:val="18"/>
                <w:lang w:val="en-GB" w:eastAsia="zh-CN"/>
              </w:rPr>
              <w:t>254.71</w:t>
            </w:r>
          </w:p>
        </w:tc>
        <w:tc>
          <w:tcPr>
            <w:tcW w:w="642" w:type="dxa"/>
            <w:vAlign w:val="center"/>
          </w:tcPr>
          <w:p w14:paraId="08F42552" w14:textId="46148110" w:rsidR="00EB7C47" w:rsidRPr="007152B3" w:rsidRDefault="00CD25E2" w:rsidP="007152B3">
            <w:pPr>
              <w:pStyle w:val="InsideTable"/>
              <w:jc w:val="center"/>
              <w:rPr>
                <w:sz w:val="16"/>
                <w:szCs w:val="18"/>
                <w:lang w:val="en-GB" w:eastAsia="zh-CN"/>
              </w:rPr>
            </w:pPr>
            <w:r w:rsidRPr="007152B3">
              <w:rPr>
                <w:sz w:val="16"/>
                <w:szCs w:val="18"/>
                <w:lang w:val="en-GB" w:eastAsia="zh-CN"/>
              </w:rPr>
              <w:t>0.861</w:t>
            </w:r>
          </w:p>
        </w:tc>
        <w:tc>
          <w:tcPr>
            <w:tcW w:w="706" w:type="dxa"/>
            <w:vAlign w:val="center"/>
          </w:tcPr>
          <w:p w14:paraId="1948625B" w14:textId="3099E712" w:rsidR="00EB7C47" w:rsidRPr="007152B3" w:rsidRDefault="00CD25E2" w:rsidP="007152B3">
            <w:pPr>
              <w:pStyle w:val="InsideTable"/>
              <w:jc w:val="center"/>
              <w:rPr>
                <w:sz w:val="16"/>
                <w:szCs w:val="18"/>
                <w:lang w:val="en-GB" w:eastAsia="zh-CN"/>
              </w:rPr>
            </w:pPr>
            <w:r w:rsidRPr="007152B3">
              <w:rPr>
                <w:sz w:val="16"/>
                <w:szCs w:val="18"/>
                <w:lang w:val="en-GB" w:eastAsia="zh-CN"/>
              </w:rPr>
              <w:t>4.98</w:t>
            </w:r>
          </w:p>
        </w:tc>
        <w:tc>
          <w:tcPr>
            <w:tcW w:w="820" w:type="dxa"/>
            <w:vMerge w:val="restart"/>
            <w:vAlign w:val="center"/>
          </w:tcPr>
          <w:p w14:paraId="08F1ECF1" w14:textId="1B61C58D" w:rsidR="00EB7C47" w:rsidRPr="007152B3" w:rsidRDefault="00CD25E2" w:rsidP="007152B3">
            <w:pPr>
              <w:pStyle w:val="InsideTable"/>
              <w:jc w:val="center"/>
              <w:rPr>
                <w:sz w:val="16"/>
                <w:szCs w:val="18"/>
                <w:lang w:val="en-GB" w:eastAsia="zh-CN"/>
              </w:rPr>
            </w:pPr>
            <w:r w:rsidRPr="007152B3">
              <w:rPr>
                <w:sz w:val="16"/>
                <w:szCs w:val="18"/>
                <w:lang w:val="en-GB" w:eastAsia="zh-CN"/>
              </w:rPr>
              <w:t>104.84</w:t>
            </w:r>
          </w:p>
        </w:tc>
        <w:tc>
          <w:tcPr>
            <w:tcW w:w="1176" w:type="dxa"/>
            <w:vAlign w:val="center"/>
          </w:tcPr>
          <w:p w14:paraId="441B8FA6" w14:textId="105843E7" w:rsidR="00EB7C47" w:rsidRPr="007152B3" w:rsidRDefault="00CD25E2" w:rsidP="007152B3">
            <w:pPr>
              <w:pStyle w:val="InsideTable"/>
              <w:jc w:val="center"/>
              <w:rPr>
                <w:sz w:val="16"/>
                <w:szCs w:val="18"/>
                <w:lang w:val="en-GB" w:eastAsia="zh-CN"/>
              </w:rPr>
            </w:pPr>
            <w:r w:rsidRPr="007152B3">
              <w:rPr>
                <w:sz w:val="16"/>
                <w:szCs w:val="18"/>
                <w:lang w:val="en-GB" w:eastAsia="zh-CN"/>
              </w:rPr>
              <w:t>0.82</w:t>
            </w:r>
          </w:p>
        </w:tc>
      </w:tr>
      <w:tr w:rsidR="000D179C" w:rsidRPr="007152B3" w14:paraId="6A5C8E20" w14:textId="77777777" w:rsidTr="007152B3">
        <w:tc>
          <w:tcPr>
            <w:tcW w:w="830" w:type="dxa"/>
            <w:vAlign w:val="center"/>
          </w:tcPr>
          <w:p w14:paraId="156DEC8C"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25.00</w:t>
            </w:r>
          </w:p>
        </w:tc>
        <w:tc>
          <w:tcPr>
            <w:tcW w:w="840" w:type="dxa"/>
            <w:vMerge/>
            <w:vAlign w:val="center"/>
          </w:tcPr>
          <w:p w14:paraId="35186BD6" w14:textId="77777777" w:rsidR="00EB7C47" w:rsidRPr="007152B3" w:rsidRDefault="00EB7C47" w:rsidP="007152B3">
            <w:pPr>
              <w:pStyle w:val="InsideTable"/>
              <w:jc w:val="center"/>
              <w:rPr>
                <w:sz w:val="16"/>
                <w:szCs w:val="18"/>
                <w:lang w:val="en-GB" w:eastAsia="zh-CN"/>
              </w:rPr>
            </w:pPr>
          </w:p>
        </w:tc>
        <w:tc>
          <w:tcPr>
            <w:tcW w:w="642" w:type="dxa"/>
            <w:vAlign w:val="center"/>
          </w:tcPr>
          <w:p w14:paraId="04EDB455" w14:textId="0BF978D5" w:rsidR="00EB7C47" w:rsidRPr="007152B3" w:rsidRDefault="00DC3FC4" w:rsidP="007152B3">
            <w:pPr>
              <w:pStyle w:val="InsideTable"/>
              <w:jc w:val="center"/>
              <w:rPr>
                <w:sz w:val="16"/>
                <w:szCs w:val="18"/>
                <w:lang w:val="en-GB" w:eastAsia="zh-CN"/>
              </w:rPr>
            </w:pPr>
            <w:r w:rsidRPr="007152B3">
              <w:rPr>
                <w:sz w:val="16"/>
                <w:szCs w:val="18"/>
                <w:lang w:val="en-GB" w:eastAsia="zh-CN"/>
              </w:rPr>
              <w:t>2.555</w:t>
            </w:r>
          </w:p>
        </w:tc>
        <w:tc>
          <w:tcPr>
            <w:tcW w:w="706" w:type="dxa"/>
            <w:vAlign w:val="center"/>
          </w:tcPr>
          <w:p w14:paraId="2E2BCE36" w14:textId="2F9D0881" w:rsidR="00EB7C47" w:rsidRPr="007152B3" w:rsidRDefault="00851270" w:rsidP="007152B3">
            <w:pPr>
              <w:pStyle w:val="InsideTable"/>
              <w:jc w:val="center"/>
              <w:rPr>
                <w:sz w:val="16"/>
                <w:szCs w:val="18"/>
                <w:lang w:val="en-GB" w:eastAsia="zh-CN"/>
              </w:rPr>
            </w:pPr>
            <w:r w:rsidRPr="007152B3">
              <w:rPr>
                <w:sz w:val="16"/>
                <w:szCs w:val="18"/>
                <w:lang w:val="en-GB" w:eastAsia="zh-CN"/>
              </w:rPr>
              <w:t>128.13</w:t>
            </w:r>
          </w:p>
        </w:tc>
        <w:tc>
          <w:tcPr>
            <w:tcW w:w="820" w:type="dxa"/>
            <w:vMerge/>
            <w:vAlign w:val="center"/>
          </w:tcPr>
          <w:p w14:paraId="6192C355" w14:textId="77777777" w:rsidR="00EB7C47" w:rsidRPr="007152B3" w:rsidRDefault="00EB7C47" w:rsidP="007152B3">
            <w:pPr>
              <w:pStyle w:val="InsideTable"/>
              <w:jc w:val="center"/>
              <w:rPr>
                <w:sz w:val="16"/>
                <w:szCs w:val="18"/>
                <w:lang w:val="en-GB" w:eastAsia="zh-CN"/>
              </w:rPr>
            </w:pPr>
          </w:p>
        </w:tc>
        <w:tc>
          <w:tcPr>
            <w:tcW w:w="642" w:type="dxa"/>
            <w:vAlign w:val="center"/>
          </w:tcPr>
          <w:p w14:paraId="565C8C4A" w14:textId="439DE2DA" w:rsidR="00EB7C47" w:rsidRPr="007152B3" w:rsidRDefault="00851270" w:rsidP="007152B3">
            <w:pPr>
              <w:pStyle w:val="InsideTable"/>
              <w:jc w:val="center"/>
              <w:rPr>
                <w:sz w:val="16"/>
                <w:szCs w:val="18"/>
                <w:lang w:val="en-GB" w:eastAsia="zh-CN"/>
              </w:rPr>
            </w:pPr>
            <w:r w:rsidRPr="007152B3">
              <w:rPr>
                <w:sz w:val="16"/>
                <w:szCs w:val="18"/>
                <w:lang w:val="en-GB" w:eastAsia="zh-CN"/>
              </w:rPr>
              <w:t>2.500</w:t>
            </w:r>
          </w:p>
        </w:tc>
        <w:tc>
          <w:tcPr>
            <w:tcW w:w="706" w:type="dxa"/>
            <w:vAlign w:val="center"/>
          </w:tcPr>
          <w:p w14:paraId="377EC8C0" w14:textId="6E4D8DC8" w:rsidR="00EB7C47" w:rsidRPr="007152B3" w:rsidRDefault="00851270" w:rsidP="007152B3">
            <w:pPr>
              <w:pStyle w:val="InsideTable"/>
              <w:jc w:val="center"/>
              <w:rPr>
                <w:sz w:val="16"/>
                <w:szCs w:val="18"/>
                <w:lang w:val="en-GB" w:eastAsia="zh-CN"/>
              </w:rPr>
            </w:pPr>
            <w:r w:rsidRPr="007152B3">
              <w:rPr>
                <w:sz w:val="16"/>
                <w:szCs w:val="18"/>
                <w:lang w:val="en-GB" w:eastAsia="zh-CN"/>
              </w:rPr>
              <w:t>123.12</w:t>
            </w:r>
          </w:p>
        </w:tc>
        <w:tc>
          <w:tcPr>
            <w:tcW w:w="820" w:type="dxa"/>
            <w:vMerge/>
            <w:vAlign w:val="center"/>
          </w:tcPr>
          <w:p w14:paraId="15E84DBC" w14:textId="77777777" w:rsidR="00EB7C47" w:rsidRPr="007152B3" w:rsidRDefault="00EB7C47" w:rsidP="007152B3">
            <w:pPr>
              <w:pStyle w:val="InsideTable"/>
              <w:jc w:val="center"/>
              <w:rPr>
                <w:sz w:val="16"/>
                <w:szCs w:val="18"/>
                <w:lang w:val="en-GB" w:eastAsia="zh-CN"/>
              </w:rPr>
            </w:pPr>
          </w:p>
        </w:tc>
        <w:tc>
          <w:tcPr>
            <w:tcW w:w="642" w:type="dxa"/>
            <w:vAlign w:val="center"/>
          </w:tcPr>
          <w:p w14:paraId="0BFAF2ED" w14:textId="665D3FD9" w:rsidR="00EB7C47" w:rsidRPr="007152B3" w:rsidRDefault="00851270" w:rsidP="007152B3">
            <w:pPr>
              <w:pStyle w:val="InsideTable"/>
              <w:jc w:val="center"/>
              <w:rPr>
                <w:sz w:val="16"/>
                <w:szCs w:val="18"/>
                <w:lang w:val="en-GB" w:eastAsia="zh-CN"/>
              </w:rPr>
            </w:pPr>
            <w:r w:rsidRPr="007152B3">
              <w:rPr>
                <w:sz w:val="16"/>
                <w:szCs w:val="18"/>
                <w:lang w:val="en-GB" w:eastAsia="zh-CN"/>
              </w:rPr>
              <w:t>1.253</w:t>
            </w:r>
          </w:p>
        </w:tc>
        <w:tc>
          <w:tcPr>
            <w:tcW w:w="706" w:type="dxa"/>
            <w:vAlign w:val="center"/>
          </w:tcPr>
          <w:p w14:paraId="35462878" w14:textId="189CC1D0" w:rsidR="00EB7C47" w:rsidRPr="007152B3" w:rsidRDefault="00851270" w:rsidP="007152B3">
            <w:pPr>
              <w:pStyle w:val="InsideTable"/>
              <w:jc w:val="center"/>
              <w:rPr>
                <w:sz w:val="16"/>
                <w:szCs w:val="18"/>
                <w:lang w:val="en-GB" w:eastAsia="zh-CN"/>
              </w:rPr>
            </w:pPr>
            <w:r w:rsidRPr="007152B3">
              <w:rPr>
                <w:sz w:val="16"/>
                <w:szCs w:val="18"/>
                <w:lang w:val="en-GB" w:eastAsia="zh-CN"/>
              </w:rPr>
              <w:t>11.88</w:t>
            </w:r>
          </w:p>
        </w:tc>
        <w:tc>
          <w:tcPr>
            <w:tcW w:w="820" w:type="dxa"/>
            <w:vMerge/>
            <w:vAlign w:val="center"/>
          </w:tcPr>
          <w:p w14:paraId="5F8B4A2D" w14:textId="77777777" w:rsidR="00EB7C47" w:rsidRPr="007152B3" w:rsidRDefault="00EB7C47" w:rsidP="007152B3">
            <w:pPr>
              <w:pStyle w:val="InsideTable"/>
              <w:jc w:val="center"/>
              <w:rPr>
                <w:sz w:val="16"/>
                <w:szCs w:val="18"/>
                <w:lang w:val="en-GB" w:eastAsia="zh-CN"/>
              </w:rPr>
            </w:pPr>
          </w:p>
        </w:tc>
        <w:tc>
          <w:tcPr>
            <w:tcW w:w="1176" w:type="dxa"/>
            <w:vAlign w:val="center"/>
          </w:tcPr>
          <w:p w14:paraId="7DA97E3B" w14:textId="024A33C8" w:rsidR="00EB7C47" w:rsidRPr="007152B3" w:rsidRDefault="00851270" w:rsidP="007152B3">
            <w:pPr>
              <w:pStyle w:val="InsideTable"/>
              <w:jc w:val="center"/>
              <w:rPr>
                <w:sz w:val="16"/>
                <w:szCs w:val="18"/>
                <w:lang w:val="en-GB" w:eastAsia="zh-CN"/>
              </w:rPr>
            </w:pPr>
            <w:r w:rsidRPr="007152B3">
              <w:rPr>
                <w:sz w:val="16"/>
                <w:szCs w:val="18"/>
                <w:lang w:val="en-GB" w:eastAsia="zh-CN"/>
              </w:rPr>
              <w:t>1.12</w:t>
            </w:r>
          </w:p>
        </w:tc>
      </w:tr>
      <w:tr w:rsidR="000D179C" w:rsidRPr="007152B3" w14:paraId="4C2338D1" w14:textId="77777777" w:rsidTr="007152B3">
        <w:tc>
          <w:tcPr>
            <w:tcW w:w="830" w:type="dxa"/>
            <w:vAlign w:val="center"/>
          </w:tcPr>
          <w:p w14:paraId="7BC542A7"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33.33</w:t>
            </w:r>
          </w:p>
        </w:tc>
        <w:tc>
          <w:tcPr>
            <w:tcW w:w="840" w:type="dxa"/>
            <w:vMerge/>
            <w:vAlign w:val="center"/>
          </w:tcPr>
          <w:p w14:paraId="599B097C" w14:textId="77777777" w:rsidR="00EB7C47" w:rsidRPr="007152B3" w:rsidRDefault="00EB7C47" w:rsidP="007152B3">
            <w:pPr>
              <w:pStyle w:val="InsideTable"/>
              <w:jc w:val="center"/>
              <w:rPr>
                <w:sz w:val="16"/>
                <w:szCs w:val="18"/>
                <w:lang w:val="en-GB" w:eastAsia="zh-CN"/>
              </w:rPr>
            </w:pPr>
          </w:p>
        </w:tc>
        <w:tc>
          <w:tcPr>
            <w:tcW w:w="642" w:type="dxa"/>
            <w:vAlign w:val="center"/>
          </w:tcPr>
          <w:p w14:paraId="2BC7CDF6" w14:textId="6FB091A3" w:rsidR="00EB7C47" w:rsidRPr="007152B3" w:rsidRDefault="00EB7C47" w:rsidP="007152B3">
            <w:pPr>
              <w:pStyle w:val="InsideTable"/>
              <w:jc w:val="center"/>
              <w:rPr>
                <w:sz w:val="16"/>
                <w:szCs w:val="18"/>
                <w:lang w:val="en-GB" w:eastAsia="zh-CN"/>
              </w:rPr>
            </w:pPr>
            <w:r w:rsidRPr="007152B3">
              <w:rPr>
                <w:sz w:val="16"/>
                <w:szCs w:val="18"/>
                <w:lang w:val="en-GB" w:eastAsia="zh-CN"/>
              </w:rPr>
              <w:t>3</w:t>
            </w:r>
            <w:r w:rsidR="00851270" w:rsidRPr="007152B3">
              <w:rPr>
                <w:sz w:val="16"/>
                <w:szCs w:val="18"/>
                <w:lang w:val="en-GB" w:eastAsia="zh-CN"/>
              </w:rPr>
              <w:t>.215</w:t>
            </w:r>
          </w:p>
        </w:tc>
        <w:tc>
          <w:tcPr>
            <w:tcW w:w="706" w:type="dxa"/>
            <w:vAlign w:val="center"/>
          </w:tcPr>
          <w:p w14:paraId="2B353022" w14:textId="7588D837" w:rsidR="00EB7C47" w:rsidRPr="007152B3" w:rsidRDefault="00851270" w:rsidP="007152B3">
            <w:pPr>
              <w:pStyle w:val="InsideTable"/>
              <w:jc w:val="center"/>
              <w:rPr>
                <w:sz w:val="16"/>
                <w:szCs w:val="18"/>
                <w:lang w:val="en-GB" w:eastAsia="zh-CN"/>
              </w:rPr>
            </w:pPr>
            <w:r w:rsidRPr="007152B3">
              <w:rPr>
                <w:sz w:val="16"/>
                <w:szCs w:val="18"/>
                <w:lang w:val="en-GB" w:eastAsia="zh-CN"/>
              </w:rPr>
              <w:t>165.70</w:t>
            </w:r>
          </w:p>
        </w:tc>
        <w:tc>
          <w:tcPr>
            <w:tcW w:w="820" w:type="dxa"/>
            <w:vMerge/>
            <w:vAlign w:val="center"/>
          </w:tcPr>
          <w:p w14:paraId="3284530E" w14:textId="77777777" w:rsidR="00EB7C47" w:rsidRPr="007152B3" w:rsidRDefault="00EB7C47" w:rsidP="007152B3">
            <w:pPr>
              <w:pStyle w:val="InsideTable"/>
              <w:jc w:val="center"/>
              <w:rPr>
                <w:sz w:val="16"/>
                <w:szCs w:val="18"/>
                <w:lang w:val="en-GB" w:eastAsia="zh-CN"/>
              </w:rPr>
            </w:pPr>
          </w:p>
        </w:tc>
        <w:tc>
          <w:tcPr>
            <w:tcW w:w="642" w:type="dxa"/>
            <w:vAlign w:val="center"/>
          </w:tcPr>
          <w:p w14:paraId="19731D99" w14:textId="45405106" w:rsidR="00EB7C47" w:rsidRPr="007152B3" w:rsidRDefault="00851270" w:rsidP="007152B3">
            <w:pPr>
              <w:pStyle w:val="InsideTable"/>
              <w:jc w:val="center"/>
              <w:rPr>
                <w:sz w:val="16"/>
                <w:szCs w:val="18"/>
                <w:lang w:val="en-GB" w:eastAsia="zh-CN"/>
              </w:rPr>
            </w:pPr>
            <w:r w:rsidRPr="007152B3">
              <w:rPr>
                <w:sz w:val="16"/>
                <w:szCs w:val="18"/>
                <w:lang w:val="en-GB" w:eastAsia="zh-CN"/>
              </w:rPr>
              <w:t>3.117</w:t>
            </w:r>
          </w:p>
        </w:tc>
        <w:tc>
          <w:tcPr>
            <w:tcW w:w="706" w:type="dxa"/>
            <w:vAlign w:val="center"/>
          </w:tcPr>
          <w:p w14:paraId="7043446E" w14:textId="66843411" w:rsidR="00EB7C47" w:rsidRPr="007152B3" w:rsidRDefault="00851270" w:rsidP="007152B3">
            <w:pPr>
              <w:pStyle w:val="InsideTable"/>
              <w:jc w:val="center"/>
              <w:rPr>
                <w:sz w:val="16"/>
                <w:szCs w:val="18"/>
                <w:lang w:val="en-GB" w:eastAsia="zh-CN"/>
              </w:rPr>
            </w:pPr>
            <w:r w:rsidRPr="007152B3">
              <w:rPr>
                <w:sz w:val="16"/>
                <w:szCs w:val="18"/>
                <w:lang w:val="en-GB" w:eastAsia="zh-CN"/>
              </w:rPr>
              <w:t>157.60</w:t>
            </w:r>
          </w:p>
        </w:tc>
        <w:tc>
          <w:tcPr>
            <w:tcW w:w="820" w:type="dxa"/>
            <w:vMerge/>
            <w:vAlign w:val="center"/>
          </w:tcPr>
          <w:p w14:paraId="5FA52599" w14:textId="77777777" w:rsidR="00EB7C47" w:rsidRPr="007152B3" w:rsidRDefault="00EB7C47" w:rsidP="007152B3">
            <w:pPr>
              <w:pStyle w:val="InsideTable"/>
              <w:jc w:val="center"/>
              <w:rPr>
                <w:sz w:val="16"/>
                <w:szCs w:val="18"/>
                <w:lang w:val="en-GB" w:eastAsia="zh-CN"/>
              </w:rPr>
            </w:pPr>
          </w:p>
        </w:tc>
        <w:tc>
          <w:tcPr>
            <w:tcW w:w="642" w:type="dxa"/>
            <w:vAlign w:val="center"/>
          </w:tcPr>
          <w:p w14:paraId="5DA03F50" w14:textId="36A30348" w:rsidR="00EB7C47" w:rsidRPr="007152B3" w:rsidRDefault="00851270" w:rsidP="007152B3">
            <w:pPr>
              <w:pStyle w:val="InsideTable"/>
              <w:jc w:val="center"/>
              <w:rPr>
                <w:sz w:val="16"/>
                <w:szCs w:val="18"/>
                <w:lang w:val="en-GB" w:eastAsia="zh-CN"/>
              </w:rPr>
            </w:pPr>
            <w:r w:rsidRPr="007152B3">
              <w:rPr>
                <w:sz w:val="16"/>
                <w:szCs w:val="18"/>
                <w:lang w:val="en-GB" w:eastAsia="zh-CN"/>
              </w:rPr>
              <w:t>1.632</w:t>
            </w:r>
          </w:p>
        </w:tc>
        <w:tc>
          <w:tcPr>
            <w:tcW w:w="706" w:type="dxa"/>
            <w:vAlign w:val="center"/>
          </w:tcPr>
          <w:p w14:paraId="67A9CD02" w14:textId="6F5DEF42" w:rsidR="00EB7C47" w:rsidRPr="007152B3" w:rsidRDefault="00851270" w:rsidP="007152B3">
            <w:pPr>
              <w:pStyle w:val="InsideTable"/>
              <w:jc w:val="center"/>
              <w:rPr>
                <w:sz w:val="16"/>
                <w:szCs w:val="18"/>
                <w:lang w:val="en-GB" w:eastAsia="zh-CN"/>
              </w:rPr>
            </w:pPr>
            <w:r w:rsidRPr="007152B3">
              <w:rPr>
                <w:sz w:val="16"/>
                <w:szCs w:val="18"/>
                <w:lang w:val="en-GB" w:eastAsia="zh-CN"/>
              </w:rPr>
              <w:t>34.88</w:t>
            </w:r>
          </w:p>
        </w:tc>
        <w:tc>
          <w:tcPr>
            <w:tcW w:w="820" w:type="dxa"/>
            <w:vMerge/>
            <w:vAlign w:val="center"/>
          </w:tcPr>
          <w:p w14:paraId="782AA39C" w14:textId="77777777" w:rsidR="00EB7C47" w:rsidRPr="007152B3" w:rsidRDefault="00EB7C47" w:rsidP="007152B3">
            <w:pPr>
              <w:pStyle w:val="InsideTable"/>
              <w:jc w:val="center"/>
              <w:rPr>
                <w:sz w:val="16"/>
                <w:szCs w:val="18"/>
                <w:lang w:val="en-GB" w:eastAsia="zh-CN"/>
              </w:rPr>
            </w:pPr>
          </w:p>
        </w:tc>
        <w:tc>
          <w:tcPr>
            <w:tcW w:w="1176" w:type="dxa"/>
            <w:vAlign w:val="center"/>
          </w:tcPr>
          <w:p w14:paraId="16D3885E" w14:textId="747383F9" w:rsidR="00EB7C47" w:rsidRPr="007152B3" w:rsidRDefault="00851270" w:rsidP="007152B3">
            <w:pPr>
              <w:pStyle w:val="InsideTable"/>
              <w:jc w:val="center"/>
              <w:rPr>
                <w:sz w:val="16"/>
                <w:szCs w:val="18"/>
                <w:lang w:val="en-GB" w:eastAsia="zh-CN"/>
              </w:rPr>
            </w:pPr>
            <w:r w:rsidRPr="007152B3">
              <w:rPr>
                <w:sz w:val="16"/>
                <w:szCs w:val="18"/>
                <w:lang w:val="en-GB" w:eastAsia="zh-CN"/>
              </w:rPr>
              <w:t>1.21</w:t>
            </w:r>
          </w:p>
        </w:tc>
      </w:tr>
      <w:tr w:rsidR="000D179C" w:rsidRPr="007152B3" w14:paraId="2A679AF2" w14:textId="77777777" w:rsidTr="007152B3">
        <w:tc>
          <w:tcPr>
            <w:tcW w:w="830" w:type="dxa"/>
            <w:vAlign w:val="center"/>
          </w:tcPr>
          <w:p w14:paraId="7E478C61"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41.67</w:t>
            </w:r>
          </w:p>
        </w:tc>
        <w:tc>
          <w:tcPr>
            <w:tcW w:w="840" w:type="dxa"/>
            <w:vMerge/>
            <w:vAlign w:val="center"/>
          </w:tcPr>
          <w:p w14:paraId="19E15901" w14:textId="77777777" w:rsidR="00EB7C47" w:rsidRPr="007152B3" w:rsidRDefault="00EB7C47" w:rsidP="007152B3">
            <w:pPr>
              <w:pStyle w:val="InsideTable"/>
              <w:jc w:val="center"/>
              <w:rPr>
                <w:sz w:val="16"/>
                <w:szCs w:val="18"/>
                <w:lang w:val="en-GB" w:eastAsia="zh-CN"/>
              </w:rPr>
            </w:pPr>
          </w:p>
        </w:tc>
        <w:tc>
          <w:tcPr>
            <w:tcW w:w="642" w:type="dxa"/>
            <w:vAlign w:val="center"/>
          </w:tcPr>
          <w:p w14:paraId="75204743" w14:textId="3D9886DF" w:rsidR="00EB7C47" w:rsidRPr="007152B3" w:rsidRDefault="00851270" w:rsidP="007152B3">
            <w:pPr>
              <w:pStyle w:val="InsideTable"/>
              <w:jc w:val="center"/>
              <w:rPr>
                <w:sz w:val="16"/>
                <w:szCs w:val="18"/>
                <w:lang w:val="en-GB" w:eastAsia="zh-CN"/>
              </w:rPr>
            </w:pPr>
            <w:r w:rsidRPr="007152B3">
              <w:rPr>
                <w:sz w:val="16"/>
                <w:szCs w:val="18"/>
                <w:lang w:val="en-GB" w:eastAsia="zh-CN"/>
              </w:rPr>
              <w:t>3.769</w:t>
            </w:r>
          </w:p>
        </w:tc>
        <w:tc>
          <w:tcPr>
            <w:tcW w:w="706" w:type="dxa"/>
            <w:vAlign w:val="center"/>
          </w:tcPr>
          <w:p w14:paraId="725AD59D" w14:textId="73390766" w:rsidR="00EB7C47" w:rsidRPr="007152B3" w:rsidRDefault="00851270" w:rsidP="007152B3">
            <w:pPr>
              <w:pStyle w:val="InsideTable"/>
              <w:jc w:val="center"/>
              <w:rPr>
                <w:sz w:val="16"/>
                <w:szCs w:val="18"/>
                <w:lang w:val="en-GB" w:eastAsia="zh-CN"/>
              </w:rPr>
            </w:pPr>
            <w:r w:rsidRPr="007152B3">
              <w:rPr>
                <w:sz w:val="16"/>
                <w:szCs w:val="18"/>
                <w:lang w:val="en-GB" w:eastAsia="zh-CN"/>
              </w:rPr>
              <w:t>211.49</w:t>
            </w:r>
          </w:p>
        </w:tc>
        <w:tc>
          <w:tcPr>
            <w:tcW w:w="820" w:type="dxa"/>
            <w:vMerge/>
            <w:vAlign w:val="center"/>
          </w:tcPr>
          <w:p w14:paraId="21C1E70A" w14:textId="77777777" w:rsidR="00EB7C47" w:rsidRPr="007152B3" w:rsidRDefault="00EB7C47" w:rsidP="007152B3">
            <w:pPr>
              <w:pStyle w:val="InsideTable"/>
              <w:jc w:val="center"/>
              <w:rPr>
                <w:sz w:val="16"/>
                <w:szCs w:val="18"/>
                <w:lang w:val="en-GB" w:eastAsia="zh-CN"/>
              </w:rPr>
            </w:pPr>
          </w:p>
        </w:tc>
        <w:tc>
          <w:tcPr>
            <w:tcW w:w="642" w:type="dxa"/>
            <w:vAlign w:val="center"/>
          </w:tcPr>
          <w:p w14:paraId="26C93FFA" w14:textId="0117CE71" w:rsidR="00EB7C47" w:rsidRPr="007152B3" w:rsidRDefault="00851270" w:rsidP="007152B3">
            <w:pPr>
              <w:pStyle w:val="InsideTable"/>
              <w:jc w:val="center"/>
              <w:rPr>
                <w:sz w:val="16"/>
                <w:szCs w:val="18"/>
                <w:lang w:val="en-GB" w:eastAsia="zh-CN"/>
              </w:rPr>
            </w:pPr>
            <w:r w:rsidRPr="007152B3">
              <w:rPr>
                <w:sz w:val="16"/>
                <w:szCs w:val="18"/>
                <w:lang w:val="en-GB" w:eastAsia="zh-CN"/>
              </w:rPr>
              <w:t>3.615</w:t>
            </w:r>
          </w:p>
        </w:tc>
        <w:tc>
          <w:tcPr>
            <w:tcW w:w="706" w:type="dxa"/>
            <w:vAlign w:val="center"/>
          </w:tcPr>
          <w:p w14:paraId="11A82F64" w14:textId="5733CD47" w:rsidR="00EB7C47" w:rsidRPr="007152B3" w:rsidRDefault="00851270" w:rsidP="007152B3">
            <w:pPr>
              <w:pStyle w:val="InsideTable"/>
              <w:jc w:val="center"/>
              <w:rPr>
                <w:sz w:val="16"/>
                <w:szCs w:val="18"/>
                <w:lang w:val="en-GB" w:eastAsia="zh-CN"/>
              </w:rPr>
            </w:pPr>
            <w:r w:rsidRPr="007152B3">
              <w:rPr>
                <w:sz w:val="16"/>
                <w:szCs w:val="18"/>
                <w:lang w:val="en-GB" w:eastAsia="zh-CN"/>
              </w:rPr>
              <w:t>198.76</w:t>
            </w:r>
          </w:p>
        </w:tc>
        <w:tc>
          <w:tcPr>
            <w:tcW w:w="820" w:type="dxa"/>
            <w:vMerge/>
            <w:vAlign w:val="center"/>
          </w:tcPr>
          <w:p w14:paraId="7C2ED36F" w14:textId="77777777" w:rsidR="00EB7C47" w:rsidRPr="007152B3" w:rsidRDefault="00EB7C47" w:rsidP="007152B3">
            <w:pPr>
              <w:pStyle w:val="InsideTable"/>
              <w:jc w:val="center"/>
              <w:rPr>
                <w:sz w:val="16"/>
                <w:szCs w:val="18"/>
                <w:lang w:val="en-GB" w:eastAsia="zh-CN"/>
              </w:rPr>
            </w:pPr>
          </w:p>
        </w:tc>
        <w:tc>
          <w:tcPr>
            <w:tcW w:w="642" w:type="dxa"/>
            <w:vAlign w:val="center"/>
          </w:tcPr>
          <w:p w14:paraId="2B724DCD" w14:textId="2A342B67" w:rsidR="00EB7C47" w:rsidRPr="007152B3" w:rsidRDefault="00851270" w:rsidP="007152B3">
            <w:pPr>
              <w:pStyle w:val="InsideTable"/>
              <w:jc w:val="center"/>
              <w:rPr>
                <w:sz w:val="16"/>
                <w:szCs w:val="18"/>
                <w:lang w:val="en-GB" w:eastAsia="zh-CN"/>
              </w:rPr>
            </w:pPr>
            <w:r w:rsidRPr="007152B3">
              <w:rPr>
                <w:sz w:val="16"/>
                <w:szCs w:val="18"/>
                <w:lang w:val="en-GB" w:eastAsia="zh-CN"/>
              </w:rPr>
              <w:t>2.001</w:t>
            </w:r>
          </w:p>
        </w:tc>
        <w:tc>
          <w:tcPr>
            <w:tcW w:w="706" w:type="dxa"/>
            <w:vAlign w:val="center"/>
          </w:tcPr>
          <w:p w14:paraId="5B1F6A58" w14:textId="032FCA1F" w:rsidR="00EB7C47" w:rsidRPr="007152B3" w:rsidRDefault="00851270" w:rsidP="007152B3">
            <w:pPr>
              <w:pStyle w:val="InsideTable"/>
              <w:jc w:val="center"/>
              <w:rPr>
                <w:sz w:val="16"/>
                <w:szCs w:val="18"/>
                <w:lang w:val="en-GB" w:eastAsia="zh-CN"/>
              </w:rPr>
            </w:pPr>
            <w:r w:rsidRPr="007152B3">
              <w:rPr>
                <w:sz w:val="16"/>
                <w:szCs w:val="18"/>
                <w:lang w:val="en-GB" w:eastAsia="zh-CN"/>
              </w:rPr>
              <w:t>65.37</w:t>
            </w:r>
          </w:p>
        </w:tc>
        <w:tc>
          <w:tcPr>
            <w:tcW w:w="820" w:type="dxa"/>
            <w:vMerge/>
            <w:vAlign w:val="center"/>
          </w:tcPr>
          <w:p w14:paraId="5F3F86A3" w14:textId="77777777" w:rsidR="00EB7C47" w:rsidRPr="007152B3" w:rsidRDefault="00EB7C47" w:rsidP="007152B3">
            <w:pPr>
              <w:pStyle w:val="InsideTable"/>
              <w:jc w:val="center"/>
              <w:rPr>
                <w:sz w:val="16"/>
                <w:szCs w:val="18"/>
                <w:lang w:val="en-GB" w:eastAsia="zh-CN"/>
              </w:rPr>
            </w:pPr>
          </w:p>
        </w:tc>
        <w:tc>
          <w:tcPr>
            <w:tcW w:w="1176" w:type="dxa"/>
            <w:vAlign w:val="center"/>
          </w:tcPr>
          <w:p w14:paraId="231CFECC" w14:textId="71768B16" w:rsidR="00EB7C47" w:rsidRPr="007152B3" w:rsidRDefault="00851270" w:rsidP="007152B3">
            <w:pPr>
              <w:pStyle w:val="InsideTable"/>
              <w:jc w:val="center"/>
              <w:rPr>
                <w:sz w:val="16"/>
                <w:szCs w:val="18"/>
                <w:lang w:val="en-GB" w:eastAsia="zh-CN"/>
              </w:rPr>
            </w:pPr>
            <w:r w:rsidRPr="007152B3">
              <w:rPr>
                <w:sz w:val="16"/>
                <w:szCs w:val="18"/>
                <w:lang w:val="en-GB" w:eastAsia="zh-CN"/>
              </w:rPr>
              <w:t>1.21</w:t>
            </w:r>
          </w:p>
        </w:tc>
      </w:tr>
      <w:tr w:rsidR="000D179C" w:rsidRPr="007152B3" w14:paraId="4708F1ED" w14:textId="77777777" w:rsidTr="007152B3">
        <w:tc>
          <w:tcPr>
            <w:tcW w:w="830" w:type="dxa"/>
            <w:vAlign w:val="center"/>
          </w:tcPr>
          <w:p w14:paraId="63B010A6"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50.00</w:t>
            </w:r>
          </w:p>
        </w:tc>
        <w:tc>
          <w:tcPr>
            <w:tcW w:w="840" w:type="dxa"/>
            <w:vMerge/>
            <w:vAlign w:val="center"/>
          </w:tcPr>
          <w:p w14:paraId="747BAF3B" w14:textId="77777777" w:rsidR="00EB7C47" w:rsidRPr="007152B3" w:rsidRDefault="00EB7C47" w:rsidP="007152B3">
            <w:pPr>
              <w:pStyle w:val="InsideTable"/>
              <w:jc w:val="center"/>
              <w:rPr>
                <w:sz w:val="16"/>
                <w:szCs w:val="18"/>
                <w:lang w:val="en-GB" w:eastAsia="zh-CN"/>
              </w:rPr>
            </w:pPr>
          </w:p>
        </w:tc>
        <w:tc>
          <w:tcPr>
            <w:tcW w:w="642" w:type="dxa"/>
            <w:vAlign w:val="center"/>
          </w:tcPr>
          <w:p w14:paraId="47FE5F19" w14:textId="0BA1907D" w:rsidR="00EB7C47" w:rsidRPr="007152B3" w:rsidRDefault="00851270" w:rsidP="007152B3">
            <w:pPr>
              <w:pStyle w:val="InsideTable"/>
              <w:jc w:val="center"/>
              <w:rPr>
                <w:sz w:val="16"/>
                <w:szCs w:val="18"/>
                <w:lang w:val="en-GB" w:eastAsia="zh-CN"/>
              </w:rPr>
            </w:pPr>
            <w:r w:rsidRPr="007152B3">
              <w:rPr>
                <w:sz w:val="16"/>
                <w:szCs w:val="18"/>
                <w:lang w:val="en-GB" w:eastAsia="zh-CN"/>
              </w:rPr>
              <w:t>4.195</w:t>
            </w:r>
          </w:p>
        </w:tc>
        <w:tc>
          <w:tcPr>
            <w:tcW w:w="706" w:type="dxa"/>
            <w:vAlign w:val="center"/>
          </w:tcPr>
          <w:p w14:paraId="049314E2" w14:textId="277BEA68" w:rsidR="00EB7C47" w:rsidRPr="007152B3" w:rsidRDefault="00851270" w:rsidP="007152B3">
            <w:pPr>
              <w:pStyle w:val="InsideTable"/>
              <w:jc w:val="center"/>
              <w:rPr>
                <w:sz w:val="16"/>
                <w:szCs w:val="18"/>
                <w:lang w:val="en-GB" w:eastAsia="zh-CN"/>
              </w:rPr>
            </w:pPr>
            <w:r w:rsidRPr="007152B3">
              <w:rPr>
                <w:sz w:val="16"/>
                <w:szCs w:val="18"/>
                <w:lang w:val="en-GB" w:eastAsia="zh-CN"/>
              </w:rPr>
              <w:t>303.37</w:t>
            </w:r>
          </w:p>
        </w:tc>
        <w:tc>
          <w:tcPr>
            <w:tcW w:w="820" w:type="dxa"/>
            <w:vMerge/>
            <w:vAlign w:val="center"/>
          </w:tcPr>
          <w:p w14:paraId="1994CA91" w14:textId="77777777" w:rsidR="00EB7C47" w:rsidRPr="007152B3" w:rsidRDefault="00EB7C47" w:rsidP="007152B3">
            <w:pPr>
              <w:pStyle w:val="InsideTable"/>
              <w:jc w:val="center"/>
              <w:rPr>
                <w:sz w:val="16"/>
                <w:szCs w:val="18"/>
                <w:lang w:val="en-GB" w:eastAsia="zh-CN"/>
              </w:rPr>
            </w:pPr>
          </w:p>
        </w:tc>
        <w:tc>
          <w:tcPr>
            <w:tcW w:w="642" w:type="dxa"/>
            <w:vAlign w:val="center"/>
          </w:tcPr>
          <w:p w14:paraId="7C2BD372" w14:textId="540D3853" w:rsidR="00EB7C47" w:rsidRPr="007152B3" w:rsidRDefault="00851270" w:rsidP="007152B3">
            <w:pPr>
              <w:pStyle w:val="InsideTable"/>
              <w:jc w:val="center"/>
              <w:rPr>
                <w:sz w:val="16"/>
                <w:szCs w:val="18"/>
                <w:lang w:val="en-GB" w:eastAsia="zh-CN"/>
              </w:rPr>
            </w:pPr>
            <w:r w:rsidRPr="007152B3">
              <w:rPr>
                <w:sz w:val="16"/>
                <w:szCs w:val="18"/>
                <w:lang w:val="en-GB" w:eastAsia="zh-CN"/>
              </w:rPr>
              <w:t>3.973</w:t>
            </w:r>
          </w:p>
        </w:tc>
        <w:tc>
          <w:tcPr>
            <w:tcW w:w="706" w:type="dxa"/>
            <w:vAlign w:val="center"/>
          </w:tcPr>
          <w:p w14:paraId="385BB426" w14:textId="61DD68F5" w:rsidR="00EB7C47" w:rsidRPr="007152B3" w:rsidRDefault="00851270" w:rsidP="007152B3">
            <w:pPr>
              <w:pStyle w:val="InsideTable"/>
              <w:jc w:val="center"/>
              <w:rPr>
                <w:sz w:val="16"/>
                <w:szCs w:val="18"/>
                <w:lang w:val="en-GB" w:eastAsia="zh-CN"/>
              </w:rPr>
            </w:pPr>
            <w:r w:rsidRPr="007152B3">
              <w:rPr>
                <w:sz w:val="16"/>
                <w:szCs w:val="18"/>
                <w:lang w:val="en-GB" w:eastAsia="zh-CN"/>
              </w:rPr>
              <w:t>282.08</w:t>
            </w:r>
          </w:p>
        </w:tc>
        <w:tc>
          <w:tcPr>
            <w:tcW w:w="820" w:type="dxa"/>
            <w:vMerge/>
            <w:vAlign w:val="center"/>
          </w:tcPr>
          <w:p w14:paraId="311AF9D6" w14:textId="77777777" w:rsidR="00EB7C47" w:rsidRPr="007152B3" w:rsidRDefault="00EB7C47" w:rsidP="007152B3">
            <w:pPr>
              <w:pStyle w:val="InsideTable"/>
              <w:jc w:val="center"/>
              <w:rPr>
                <w:sz w:val="16"/>
                <w:szCs w:val="18"/>
                <w:lang w:val="en-GB" w:eastAsia="zh-CN"/>
              </w:rPr>
            </w:pPr>
          </w:p>
        </w:tc>
        <w:tc>
          <w:tcPr>
            <w:tcW w:w="642" w:type="dxa"/>
            <w:vAlign w:val="center"/>
          </w:tcPr>
          <w:p w14:paraId="72EF4D06" w14:textId="26165A4B" w:rsidR="00EB7C47" w:rsidRPr="007152B3" w:rsidRDefault="00851270" w:rsidP="007152B3">
            <w:pPr>
              <w:pStyle w:val="InsideTable"/>
              <w:jc w:val="center"/>
              <w:rPr>
                <w:sz w:val="16"/>
                <w:szCs w:val="18"/>
                <w:lang w:val="en-GB" w:eastAsia="zh-CN"/>
              </w:rPr>
            </w:pPr>
            <w:r w:rsidRPr="007152B3">
              <w:rPr>
                <w:sz w:val="16"/>
                <w:szCs w:val="18"/>
                <w:lang w:val="en-GB" w:eastAsia="zh-CN"/>
              </w:rPr>
              <w:t>2.362</w:t>
            </w:r>
          </w:p>
        </w:tc>
        <w:tc>
          <w:tcPr>
            <w:tcW w:w="706" w:type="dxa"/>
            <w:vAlign w:val="center"/>
          </w:tcPr>
          <w:p w14:paraId="616AC78E" w14:textId="03128364" w:rsidR="00EB7C47" w:rsidRPr="007152B3" w:rsidRDefault="00851270" w:rsidP="007152B3">
            <w:pPr>
              <w:pStyle w:val="InsideTable"/>
              <w:jc w:val="center"/>
              <w:rPr>
                <w:sz w:val="16"/>
                <w:szCs w:val="18"/>
                <w:lang w:val="en-GB" w:eastAsia="zh-CN"/>
              </w:rPr>
            </w:pPr>
            <w:r w:rsidRPr="007152B3">
              <w:rPr>
                <w:sz w:val="16"/>
                <w:szCs w:val="18"/>
                <w:lang w:val="en-GB" w:eastAsia="zh-CN"/>
              </w:rPr>
              <w:t>127.12</w:t>
            </w:r>
          </w:p>
        </w:tc>
        <w:tc>
          <w:tcPr>
            <w:tcW w:w="820" w:type="dxa"/>
            <w:vMerge/>
            <w:vAlign w:val="center"/>
          </w:tcPr>
          <w:p w14:paraId="58766D79" w14:textId="77777777" w:rsidR="00EB7C47" w:rsidRPr="007152B3" w:rsidRDefault="00EB7C47" w:rsidP="007152B3">
            <w:pPr>
              <w:pStyle w:val="InsideTable"/>
              <w:jc w:val="center"/>
              <w:rPr>
                <w:sz w:val="16"/>
                <w:szCs w:val="18"/>
                <w:lang w:val="en-GB" w:eastAsia="zh-CN"/>
              </w:rPr>
            </w:pPr>
          </w:p>
        </w:tc>
        <w:tc>
          <w:tcPr>
            <w:tcW w:w="1176" w:type="dxa"/>
            <w:vAlign w:val="center"/>
          </w:tcPr>
          <w:p w14:paraId="5252A175" w14:textId="68C218BB" w:rsidR="00EB7C47" w:rsidRPr="007152B3" w:rsidRDefault="00851270" w:rsidP="007152B3">
            <w:pPr>
              <w:pStyle w:val="InsideTable"/>
              <w:jc w:val="center"/>
              <w:rPr>
                <w:sz w:val="16"/>
                <w:szCs w:val="18"/>
                <w:lang w:val="en-GB" w:eastAsia="zh-CN"/>
              </w:rPr>
            </w:pPr>
            <w:r w:rsidRPr="007152B3">
              <w:rPr>
                <w:sz w:val="16"/>
                <w:szCs w:val="18"/>
                <w:lang w:val="en-GB" w:eastAsia="zh-CN"/>
              </w:rPr>
              <w:t>1.04</w:t>
            </w:r>
          </w:p>
        </w:tc>
      </w:tr>
      <w:tr w:rsidR="000D179C" w:rsidRPr="007152B3" w14:paraId="39577EC6" w14:textId="77777777" w:rsidTr="007152B3">
        <w:tc>
          <w:tcPr>
            <w:tcW w:w="830" w:type="dxa"/>
            <w:vAlign w:val="center"/>
          </w:tcPr>
          <w:p w14:paraId="3D35E491"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58.33</w:t>
            </w:r>
          </w:p>
        </w:tc>
        <w:tc>
          <w:tcPr>
            <w:tcW w:w="840" w:type="dxa"/>
            <w:vMerge/>
            <w:vAlign w:val="center"/>
          </w:tcPr>
          <w:p w14:paraId="578E75DA" w14:textId="77777777" w:rsidR="00EB7C47" w:rsidRPr="007152B3" w:rsidRDefault="00EB7C47" w:rsidP="007152B3">
            <w:pPr>
              <w:pStyle w:val="InsideTable"/>
              <w:jc w:val="center"/>
              <w:rPr>
                <w:sz w:val="16"/>
                <w:szCs w:val="18"/>
                <w:lang w:val="en-GB" w:eastAsia="zh-CN"/>
              </w:rPr>
            </w:pPr>
          </w:p>
        </w:tc>
        <w:tc>
          <w:tcPr>
            <w:tcW w:w="642" w:type="dxa"/>
            <w:vAlign w:val="center"/>
          </w:tcPr>
          <w:p w14:paraId="0F4C0A9C" w14:textId="2716D6C3" w:rsidR="00EB7C47" w:rsidRPr="007152B3" w:rsidRDefault="00B40A16" w:rsidP="007152B3">
            <w:pPr>
              <w:pStyle w:val="InsideTable"/>
              <w:jc w:val="center"/>
              <w:rPr>
                <w:sz w:val="16"/>
                <w:szCs w:val="18"/>
                <w:lang w:val="en-GB" w:eastAsia="zh-CN"/>
              </w:rPr>
            </w:pPr>
            <w:r>
              <w:rPr>
                <w:sz w:val="16"/>
                <w:szCs w:val="18"/>
                <w:lang w:val="en-GB" w:eastAsia="zh-CN"/>
              </w:rPr>
              <w:t>4.505</w:t>
            </w:r>
          </w:p>
        </w:tc>
        <w:tc>
          <w:tcPr>
            <w:tcW w:w="706" w:type="dxa"/>
            <w:vAlign w:val="center"/>
          </w:tcPr>
          <w:p w14:paraId="733FB10D" w14:textId="0CD5463F" w:rsidR="00EB7C47" w:rsidRPr="007152B3" w:rsidRDefault="00B40A16" w:rsidP="007152B3">
            <w:pPr>
              <w:pStyle w:val="InsideTable"/>
              <w:jc w:val="center"/>
              <w:rPr>
                <w:sz w:val="16"/>
                <w:szCs w:val="18"/>
                <w:lang w:val="en-GB" w:eastAsia="zh-CN"/>
              </w:rPr>
            </w:pPr>
            <w:r>
              <w:rPr>
                <w:sz w:val="16"/>
                <w:szCs w:val="18"/>
                <w:lang w:val="en-GB" w:eastAsia="zh-CN"/>
              </w:rPr>
              <w:t>704.46</w:t>
            </w:r>
          </w:p>
        </w:tc>
        <w:tc>
          <w:tcPr>
            <w:tcW w:w="820" w:type="dxa"/>
            <w:vMerge/>
            <w:vAlign w:val="center"/>
          </w:tcPr>
          <w:p w14:paraId="6D782A45" w14:textId="77777777" w:rsidR="00EB7C47" w:rsidRPr="007152B3" w:rsidRDefault="00EB7C47" w:rsidP="007152B3">
            <w:pPr>
              <w:pStyle w:val="InsideTable"/>
              <w:jc w:val="center"/>
              <w:rPr>
                <w:sz w:val="16"/>
                <w:szCs w:val="18"/>
                <w:lang w:val="en-GB" w:eastAsia="zh-CN"/>
              </w:rPr>
            </w:pPr>
          </w:p>
        </w:tc>
        <w:tc>
          <w:tcPr>
            <w:tcW w:w="642" w:type="dxa"/>
            <w:vAlign w:val="center"/>
          </w:tcPr>
          <w:p w14:paraId="35FA7E4C" w14:textId="19174828" w:rsidR="00EB7C47" w:rsidRPr="007152B3" w:rsidRDefault="00B40A16" w:rsidP="007152B3">
            <w:pPr>
              <w:pStyle w:val="InsideTable"/>
              <w:jc w:val="center"/>
              <w:rPr>
                <w:sz w:val="16"/>
                <w:szCs w:val="18"/>
                <w:lang w:val="en-GB" w:eastAsia="zh-CN"/>
              </w:rPr>
            </w:pPr>
            <w:r>
              <w:rPr>
                <w:sz w:val="16"/>
                <w:szCs w:val="18"/>
                <w:lang w:val="en-GB" w:eastAsia="zh-CN"/>
              </w:rPr>
              <w:t>4.203</w:t>
            </w:r>
          </w:p>
        </w:tc>
        <w:tc>
          <w:tcPr>
            <w:tcW w:w="706" w:type="dxa"/>
            <w:vAlign w:val="center"/>
          </w:tcPr>
          <w:p w14:paraId="65CBEC5E" w14:textId="63358B3B" w:rsidR="00EB7C47" w:rsidRPr="007152B3" w:rsidRDefault="00B40A16" w:rsidP="007152B3">
            <w:pPr>
              <w:pStyle w:val="InsideTable"/>
              <w:jc w:val="center"/>
              <w:rPr>
                <w:sz w:val="16"/>
                <w:szCs w:val="18"/>
                <w:lang w:val="en-GB" w:eastAsia="zh-CN"/>
              </w:rPr>
            </w:pPr>
            <w:r>
              <w:rPr>
                <w:sz w:val="16"/>
                <w:szCs w:val="18"/>
                <w:lang w:val="en-GB" w:eastAsia="zh-CN"/>
              </w:rPr>
              <w:t>650.54</w:t>
            </w:r>
          </w:p>
        </w:tc>
        <w:tc>
          <w:tcPr>
            <w:tcW w:w="820" w:type="dxa"/>
            <w:vMerge/>
            <w:vAlign w:val="center"/>
          </w:tcPr>
          <w:p w14:paraId="5B37CC48" w14:textId="77777777" w:rsidR="00EB7C47" w:rsidRPr="007152B3" w:rsidRDefault="00EB7C47" w:rsidP="007152B3">
            <w:pPr>
              <w:pStyle w:val="InsideTable"/>
              <w:jc w:val="center"/>
              <w:rPr>
                <w:sz w:val="16"/>
                <w:szCs w:val="18"/>
                <w:lang w:val="en-GB" w:eastAsia="zh-CN"/>
              </w:rPr>
            </w:pPr>
          </w:p>
        </w:tc>
        <w:tc>
          <w:tcPr>
            <w:tcW w:w="642" w:type="dxa"/>
            <w:vAlign w:val="center"/>
          </w:tcPr>
          <w:p w14:paraId="06A4C2D9" w14:textId="70D53418" w:rsidR="00EB7C47" w:rsidRPr="007152B3" w:rsidRDefault="00B40A16" w:rsidP="007152B3">
            <w:pPr>
              <w:pStyle w:val="InsideTable"/>
              <w:jc w:val="center"/>
              <w:rPr>
                <w:sz w:val="16"/>
                <w:szCs w:val="18"/>
                <w:lang w:val="en-GB" w:eastAsia="zh-CN"/>
              </w:rPr>
            </w:pPr>
            <w:r>
              <w:rPr>
                <w:sz w:val="16"/>
                <w:szCs w:val="18"/>
                <w:lang w:val="en-GB" w:eastAsia="zh-CN"/>
              </w:rPr>
              <w:t>2.715</w:t>
            </w:r>
          </w:p>
        </w:tc>
        <w:tc>
          <w:tcPr>
            <w:tcW w:w="706" w:type="dxa"/>
            <w:vAlign w:val="center"/>
          </w:tcPr>
          <w:p w14:paraId="79D3A664" w14:textId="020625B6" w:rsidR="00EB7C47" w:rsidRPr="007152B3" w:rsidRDefault="00B40A16" w:rsidP="007152B3">
            <w:pPr>
              <w:pStyle w:val="InsideTable"/>
              <w:jc w:val="center"/>
              <w:rPr>
                <w:sz w:val="16"/>
                <w:szCs w:val="18"/>
                <w:lang w:val="en-GB" w:eastAsia="zh-CN"/>
              </w:rPr>
            </w:pPr>
            <w:r>
              <w:rPr>
                <w:sz w:val="16"/>
                <w:szCs w:val="18"/>
                <w:lang w:val="en-GB" w:eastAsia="zh-CN"/>
              </w:rPr>
              <w:t>384.82</w:t>
            </w:r>
          </w:p>
        </w:tc>
        <w:tc>
          <w:tcPr>
            <w:tcW w:w="820" w:type="dxa"/>
            <w:vMerge/>
            <w:vAlign w:val="center"/>
          </w:tcPr>
          <w:p w14:paraId="47A346EF" w14:textId="77777777" w:rsidR="00EB7C47" w:rsidRPr="007152B3" w:rsidRDefault="00EB7C47" w:rsidP="007152B3">
            <w:pPr>
              <w:pStyle w:val="InsideTable"/>
              <w:jc w:val="center"/>
              <w:rPr>
                <w:sz w:val="16"/>
                <w:szCs w:val="18"/>
                <w:lang w:val="en-GB" w:eastAsia="zh-CN"/>
              </w:rPr>
            </w:pPr>
          </w:p>
        </w:tc>
        <w:tc>
          <w:tcPr>
            <w:tcW w:w="1176" w:type="dxa"/>
            <w:vAlign w:val="center"/>
          </w:tcPr>
          <w:p w14:paraId="5DE51B5C" w14:textId="07A640E4" w:rsidR="00EB7C47" w:rsidRPr="007152B3" w:rsidRDefault="00B40A16" w:rsidP="007152B3">
            <w:pPr>
              <w:pStyle w:val="InsideTable"/>
              <w:jc w:val="center"/>
              <w:rPr>
                <w:sz w:val="16"/>
                <w:szCs w:val="18"/>
                <w:lang w:val="en-GB" w:eastAsia="zh-CN"/>
              </w:rPr>
            </w:pPr>
            <w:r>
              <w:rPr>
                <w:sz w:val="16"/>
                <w:szCs w:val="18"/>
                <w:lang w:val="en-GB" w:eastAsia="zh-CN"/>
              </w:rPr>
              <w:t>0.56</w:t>
            </w:r>
          </w:p>
        </w:tc>
      </w:tr>
      <w:tr w:rsidR="000D179C" w:rsidRPr="007152B3" w14:paraId="4D2A25C5" w14:textId="77777777" w:rsidTr="007152B3">
        <w:trPr>
          <w:trHeight w:val="171"/>
        </w:trPr>
        <w:tc>
          <w:tcPr>
            <w:tcW w:w="830" w:type="dxa"/>
            <w:vAlign w:val="center"/>
          </w:tcPr>
          <w:p w14:paraId="6CA75069"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25.00</w:t>
            </w:r>
          </w:p>
        </w:tc>
        <w:tc>
          <w:tcPr>
            <w:tcW w:w="840" w:type="dxa"/>
            <w:vMerge w:val="restart"/>
            <w:vAlign w:val="center"/>
          </w:tcPr>
          <w:p w14:paraId="69C4CE38"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4.14</w:t>
            </w:r>
          </w:p>
        </w:tc>
        <w:tc>
          <w:tcPr>
            <w:tcW w:w="642" w:type="dxa"/>
            <w:vAlign w:val="center"/>
          </w:tcPr>
          <w:p w14:paraId="3E2820C5" w14:textId="77699C26" w:rsidR="00EB7C47" w:rsidRPr="007152B3" w:rsidRDefault="00EB7C47" w:rsidP="007152B3">
            <w:pPr>
              <w:pStyle w:val="InsideTable"/>
              <w:jc w:val="center"/>
              <w:rPr>
                <w:sz w:val="16"/>
                <w:szCs w:val="18"/>
                <w:lang w:val="en-GB" w:eastAsia="zh-CN"/>
              </w:rPr>
            </w:pPr>
            <w:r w:rsidRPr="007152B3">
              <w:rPr>
                <w:sz w:val="16"/>
                <w:szCs w:val="18"/>
                <w:lang w:val="en-GB" w:eastAsia="zh-CN"/>
              </w:rPr>
              <w:t>3</w:t>
            </w:r>
            <w:r w:rsidR="00E706B6">
              <w:rPr>
                <w:sz w:val="16"/>
                <w:szCs w:val="18"/>
                <w:lang w:val="en-GB" w:eastAsia="zh-CN"/>
              </w:rPr>
              <w:t>.844</w:t>
            </w:r>
          </w:p>
        </w:tc>
        <w:tc>
          <w:tcPr>
            <w:tcW w:w="706" w:type="dxa"/>
            <w:vAlign w:val="center"/>
          </w:tcPr>
          <w:p w14:paraId="247E0B05" w14:textId="313880C9" w:rsidR="00EB7C47" w:rsidRPr="007152B3" w:rsidRDefault="00E706B6" w:rsidP="007152B3">
            <w:pPr>
              <w:pStyle w:val="InsideTable"/>
              <w:jc w:val="center"/>
              <w:rPr>
                <w:sz w:val="16"/>
                <w:szCs w:val="18"/>
                <w:lang w:val="en-GB" w:eastAsia="zh-CN"/>
              </w:rPr>
            </w:pPr>
            <w:r>
              <w:rPr>
                <w:sz w:val="16"/>
                <w:szCs w:val="18"/>
                <w:lang w:val="en-GB" w:eastAsia="zh-CN"/>
              </w:rPr>
              <w:t>114.75</w:t>
            </w:r>
          </w:p>
        </w:tc>
        <w:tc>
          <w:tcPr>
            <w:tcW w:w="820" w:type="dxa"/>
            <w:vMerge w:val="restart"/>
            <w:vAlign w:val="center"/>
          </w:tcPr>
          <w:p w14:paraId="12799669" w14:textId="3162B6A6" w:rsidR="00EB7C47" w:rsidRPr="007152B3" w:rsidRDefault="00E706B6" w:rsidP="007152B3">
            <w:pPr>
              <w:pStyle w:val="InsideTable"/>
              <w:jc w:val="center"/>
              <w:rPr>
                <w:sz w:val="16"/>
                <w:szCs w:val="18"/>
                <w:lang w:val="en-GB" w:eastAsia="zh-CN"/>
              </w:rPr>
            </w:pPr>
            <w:r>
              <w:rPr>
                <w:sz w:val="16"/>
                <w:szCs w:val="18"/>
                <w:lang w:val="en-GB" w:eastAsia="zh-CN"/>
              </w:rPr>
              <w:t>259.70</w:t>
            </w:r>
          </w:p>
        </w:tc>
        <w:tc>
          <w:tcPr>
            <w:tcW w:w="642" w:type="dxa"/>
            <w:vAlign w:val="center"/>
          </w:tcPr>
          <w:p w14:paraId="5D8BFA95" w14:textId="339C0B4B" w:rsidR="00EB7C47" w:rsidRPr="007152B3" w:rsidRDefault="00E706B6" w:rsidP="007152B3">
            <w:pPr>
              <w:pStyle w:val="InsideTable"/>
              <w:jc w:val="center"/>
              <w:rPr>
                <w:sz w:val="16"/>
                <w:szCs w:val="18"/>
                <w:lang w:val="en-GB" w:eastAsia="zh-CN"/>
              </w:rPr>
            </w:pPr>
            <w:r>
              <w:rPr>
                <w:sz w:val="16"/>
                <w:szCs w:val="18"/>
                <w:lang w:val="en-GB" w:eastAsia="zh-CN"/>
              </w:rPr>
              <w:t>3.761</w:t>
            </w:r>
          </w:p>
        </w:tc>
        <w:tc>
          <w:tcPr>
            <w:tcW w:w="706" w:type="dxa"/>
            <w:vAlign w:val="center"/>
          </w:tcPr>
          <w:p w14:paraId="5E19080F" w14:textId="24E59B20" w:rsidR="00EB7C47" w:rsidRPr="007152B3" w:rsidRDefault="00E706B6" w:rsidP="007152B3">
            <w:pPr>
              <w:pStyle w:val="InsideTable"/>
              <w:jc w:val="center"/>
              <w:rPr>
                <w:sz w:val="16"/>
                <w:szCs w:val="18"/>
                <w:lang w:val="en-GB" w:eastAsia="zh-CN"/>
              </w:rPr>
            </w:pPr>
            <w:r>
              <w:rPr>
                <w:sz w:val="16"/>
                <w:szCs w:val="18"/>
                <w:lang w:val="en-GB" w:eastAsia="zh-CN"/>
              </w:rPr>
              <w:t>110.11</w:t>
            </w:r>
          </w:p>
        </w:tc>
        <w:tc>
          <w:tcPr>
            <w:tcW w:w="820" w:type="dxa"/>
            <w:vMerge w:val="restart"/>
            <w:vAlign w:val="center"/>
          </w:tcPr>
          <w:p w14:paraId="015710CD" w14:textId="1C6AAC24" w:rsidR="00EB7C47" w:rsidRPr="007152B3" w:rsidRDefault="00E706B6" w:rsidP="007152B3">
            <w:pPr>
              <w:pStyle w:val="InsideTable"/>
              <w:jc w:val="center"/>
              <w:rPr>
                <w:sz w:val="16"/>
                <w:szCs w:val="18"/>
                <w:lang w:val="en-GB" w:eastAsia="zh-CN"/>
              </w:rPr>
            </w:pPr>
            <w:r>
              <w:rPr>
                <w:sz w:val="16"/>
                <w:szCs w:val="18"/>
                <w:lang w:val="en-GB" w:eastAsia="zh-CN"/>
              </w:rPr>
              <w:t>158.41</w:t>
            </w:r>
          </w:p>
        </w:tc>
        <w:tc>
          <w:tcPr>
            <w:tcW w:w="642" w:type="dxa"/>
            <w:vAlign w:val="center"/>
          </w:tcPr>
          <w:p w14:paraId="042C4ACA" w14:textId="30F70566" w:rsidR="00EB7C47" w:rsidRPr="007152B3" w:rsidRDefault="00E706B6" w:rsidP="007152B3">
            <w:pPr>
              <w:pStyle w:val="InsideTable"/>
              <w:jc w:val="center"/>
              <w:rPr>
                <w:sz w:val="16"/>
                <w:szCs w:val="18"/>
                <w:lang w:val="en-GB" w:eastAsia="zh-CN"/>
              </w:rPr>
            </w:pPr>
            <w:r>
              <w:rPr>
                <w:sz w:val="16"/>
                <w:szCs w:val="18"/>
                <w:lang w:val="en-GB" w:eastAsia="zh-CN"/>
              </w:rPr>
              <w:t>1.818</w:t>
            </w:r>
          </w:p>
        </w:tc>
        <w:tc>
          <w:tcPr>
            <w:tcW w:w="706" w:type="dxa"/>
            <w:vAlign w:val="center"/>
          </w:tcPr>
          <w:p w14:paraId="323DD158" w14:textId="777E8EAA" w:rsidR="00EB7C47" w:rsidRPr="007152B3" w:rsidRDefault="00E706B6" w:rsidP="007152B3">
            <w:pPr>
              <w:pStyle w:val="InsideTable"/>
              <w:jc w:val="center"/>
              <w:rPr>
                <w:sz w:val="16"/>
                <w:szCs w:val="18"/>
                <w:lang w:val="en-GB" w:eastAsia="zh-CN"/>
              </w:rPr>
            </w:pPr>
            <w:r>
              <w:rPr>
                <w:sz w:val="16"/>
                <w:szCs w:val="18"/>
                <w:lang w:val="en-GB" w:eastAsia="zh-CN"/>
              </w:rPr>
              <w:t>1.56</w:t>
            </w:r>
          </w:p>
        </w:tc>
        <w:tc>
          <w:tcPr>
            <w:tcW w:w="820" w:type="dxa"/>
            <w:vMerge w:val="restart"/>
            <w:vAlign w:val="center"/>
          </w:tcPr>
          <w:p w14:paraId="0894F785" w14:textId="7083A87F" w:rsidR="00EB7C47" w:rsidRPr="007152B3" w:rsidRDefault="005500CB" w:rsidP="007152B3">
            <w:pPr>
              <w:pStyle w:val="InsideTable"/>
              <w:jc w:val="center"/>
              <w:rPr>
                <w:sz w:val="16"/>
                <w:szCs w:val="18"/>
                <w:lang w:val="en-GB" w:eastAsia="zh-CN"/>
              </w:rPr>
            </w:pPr>
            <w:r>
              <w:rPr>
                <w:sz w:val="16"/>
                <w:szCs w:val="18"/>
                <w:lang w:val="en-GB" w:eastAsia="zh-CN"/>
              </w:rPr>
              <w:t>39.83</w:t>
            </w:r>
          </w:p>
        </w:tc>
        <w:tc>
          <w:tcPr>
            <w:tcW w:w="1176" w:type="dxa"/>
            <w:vAlign w:val="center"/>
          </w:tcPr>
          <w:p w14:paraId="55E855A3" w14:textId="6D59B1B3" w:rsidR="00EB7C47" w:rsidRPr="007152B3" w:rsidRDefault="00E706B6" w:rsidP="007152B3">
            <w:pPr>
              <w:pStyle w:val="InsideTable"/>
              <w:jc w:val="center"/>
              <w:rPr>
                <w:sz w:val="16"/>
                <w:szCs w:val="18"/>
                <w:lang w:val="en-GB" w:eastAsia="zh-CN"/>
              </w:rPr>
            </w:pPr>
            <w:r>
              <w:rPr>
                <w:sz w:val="16"/>
                <w:szCs w:val="18"/>
                <w:lang w:val="en-GB" w:eastAsia="zh-CN"/>
              </w:rPr>
              <w:t>1.79</w:t>
            </w:r>
          </w:p>
        </w:tc>
      </w:tr>
      <w:tr w:rsidR="000D179C" w:rsidRPr="007152B3" w14:paraId="76BC65FF" w14:textId="77777777" w:rsidTr="007152B3">
        <w:tc>
          <w:tcPr>
            <w:tcW w:w="830" w:type="dxa"/>
            <w:vAlign w:val="center"/>
          </w:tcPr>
          <w:p w14:paraId="64F7C6BD"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33.33</w:t>
            </w:r>
          </w:p>
        </w:tc>
        <w:tc>
          <w:tcPr>
            <w:tcW w:w="840" w:type="dxa"/>
            <w:vMerge/>
            <w:vAlign w:val="center"/>
          </w:tcPr>
          <w:p w14:paraId="10902824" w14:textId="77777777" w:rsidR="00EB7C47" w:rsidRPr="007152B3" w:rsidRDefault="00EB7C47" w:rsidP="007152B3">
            <w:pPr>
              <w:pStyle w:val="InsideTable"/>
              <w:jc w:val="center"/>
              <w:rPr>
                <w:sz w:val="16"/>
                <w:szCs w:val="18"/>
                <w:lang w:val="en-GB" w:eastAsia="zh-CN"/>
              </w:rPr>
            </w:pPr>
          </w:p>
        </w:tc>
        <w:tc>
          <w:tcPr>
            <w:tcW w:w="642" w:type="dxa"/>
            <w:vAlign w:val="center"/>
          </w:tcPr>
          <w:p w14:paraId="05609AA3" w14:textId="1E9E24E0" w:rsidR="00EB7C47" w:rsidRPr="007152B3" w:rsidRDefault="00F44EE9" w:rsidP="007152B3">
            <w:pPr>
              <w:pStyle w:val="InsideTable"/>
              <w:jc w:val="center"/>
              <w:rPr>
                <w:sz w:val="16"/>
                <w:szCs w:val="18"/>
                <w:lang w:val="en-GB" w:eastAsia="zh-CN"/>
              </w:rPr>
            </w:pPr>
            <w:r>
              <w:rPr>
                <w:sz w:val="16"/>
                <w:szCs w:val="18"/>
                <w:lang w:val="en-GB" w:eastAsia="zh-CN"/>
              </w:rPr>
              <w:t>4.856</w:t>
            </w:r>
          </w:p>
        </w:tc>
        <w:tc>
          <w:tcPr>
            <w:tcW w:w="706" w:type="dxa"/>
            <w:vAlign w:val="center"/>
          </w:tcPr>
          <w:p w14:paraId="66192379" w14:textId="66D443DC" w:rsidR="00EB7C47" w:rsidRPr="007152B3" w:rsidRDefault="00F44EE9" w:rsidP="007152B3">
            <w:pPr>
              <w:pStyle w:val="InsideTable"/>
              <w:jc w:val="center"/>
              <w:rPr>
                <w:sz w:val="16"/>
                <w:szCs w:val="18"/>
                <w:lang w:val="en-GB" w:eastAsia="zh-CN"/>
              </w:rPr>
            </w:pPr>
            <w:r>
              <w:rPr>
                <w:sz w:val="16"/>
                <w:szCs w:val="18"/>
                <w:lang w:val="en-GB" w:eastAsia="zh-CN"/>
              </w:rPr>
              <w:t>120.73</w:t>
            </w:r>
          </w:p>
        </w:tc>
        <w:tc>
          <w:tcPr>
            <w:tcW w:w="820" w:type="dxa"/>
            <w:vMerge/>
            <w:vAlign w:val="center"/>
          </w:tcPr>
          <w:p w14:paraId="6D72C500" w14:textId="77777777" w:rsidR="00EB7C47" w:rsidRPr="007152B3" w:rsidRDefault="00EB7C47" w:rsidP="007152B3">
            <w:pPr>
              <w:pStyle w:val="InsideTable"/>
              <w:jc w:val="center"/>
              <w:rPr>
                <w:sz w:val="16"/>
                <w:szCs w:val="18"/>
                <w:lang w:val="en-GB" w:eastAsia="zh-CN"/>
              </w:rPr>
            </w:pPr>
          </w:p>
        </w:tc>
        <w:tc>
          <w:tcPr>
            <w:tcW w:w="642" w:type="dxa"/>
            <w:vAlign w:val="center"/>
          </w:tcPr>
          <w:p w14:paraId="66FC8E5A" w14:textId="40CB79B8" w:rsidR="00EB7C47" w:rsidRPr="007152B3" w:rsidRDefault="00F44EE9" w:rsidP="007152B3">
            <w:pPr>
              <w:pStyle w:val="InsideTable"/>
              <w:jc w:val="center"/>
              <w:rPr>
                <w:sz w:val="16"/>
                <w:szCs w:val="18"/>
                <w:lang w:val="en-GB" w:eastAsia="zh-CN"/>
              </w:rPr>
            </w:pPr>
            <w:r>
              <w:rPr>
                <w:sz w:val="16"/>
                <w:szCs w:val="18"/>
                <w:lang w:val="en-GB" w:eastAsia="zh-CN"/>
              </w:rPr>
              <w:t>4.708</w:t>
            </w:r>
          </w:p>
        </w:tc>
        <w:tc>
          <w:tcPr>
            <w:tcW w:w="706" w:type="dxa"/>
            <w:vAlign w:val="center"/>
          </w:tcPr>
          <w:p w14:paraId="01EE0E8E" w14:textId="4CD2B5CD" w:rsidR="00EB7C47" w:rsidRPr="007152B3" w:rsidRDefault="00F44EE9" w:rsidP="007152B3">
            <w:pPr>
              <w:pStyle w:val="InsideTable"/>
              <w:jc w:val="center"/>
              <w:rPr>
                <w:sz w:val="16"/>
                <w:szCs w:val="18"/>
                <w:lang w:val="en-GB" w:eastAsia="zh-CN"/>
              </w:rPr>
            </w:pPr>
            <w:r>
              <w:rPr>
                <w:sz w:val="16"/>
                <w:szCs w:val="18"/>
                <w:lang w:val="en-GB" w:eastAsia="zh-CN"/>
              </w:rPr>
              <w:t>114.00</w:t>
            </w:r>
          </w:p>
        </w:tc>
        <w:tc>
          <w:tcPr>
            <w:tcW w:w="820" w:type="dxa"/>
            <w:vMerge/>
            <w:vAlign w:val="center"/>
          </w:tcPr>
          <w:p w14:paraId="24B11ABB" w14:textId="77777777" w:rsidR="00EB7C47" w:rsidRPr="007152B3" w:rsidRDefault="00EB7C47" w:rsidP="007152B3">
            <w:pPr>
              <w:pStyle w:val="InsideTable"/>
              <w:jc w:val="center"/>
              <w:rPr>
                <w:sz w:val="16"/>
                <w:szCs w:val="18"/>
                <w:lang w:val="en-GB" w:eastAsia="zh-CN"/>
              </w:rPr>
            </w:pPr>
          </w:p>
        </w:tc>
        <w:tc>
          <w:tcPr>
            <w:tcW w:w="642" w:type="dxa"/>
            <w:vAlign w:val="center"/>
          </w:tcPr>
          <w:p w14:paraId="395B33CE" w14:textId="48A846AE" w:rsidR="00EB7C47" w:rsidRPr="007152B3" w:rsidRDefault="00F44EE9" w:rsidP="007152B3">
            <w:pPr>
              <w:pStyle w:val="InsideTable"/>
              <w:jc w:val="center"/>
              <w:rPr>
                <w:sz w:val="16"/>
                <w:szCs w:val="18"/>
                <w:lang w:val="en-GB" w:eastAsia="zh-CN"/>
              </w:rPr>
            </w:pPr>
            <w:r>
              <w:rPr>
                <w:sz w:val="16"/>
                <w:szCs w:val="18"/>
                <w:lang w:val="en-GB" w:eastAsia="zh-CN"/>
              </w:rPr>
              <w:t>2.362</w:t>
            </w:r>
          </w:p>
        </w:tc>
        <w:tc>
          <w:tcPr>
            <w:tcW w:w="706" w:type="dxa"/>
            <w:vAlign w:val="center"/>
          </w:tcPr>
          <w:p w14:paraId="7ADF3555" w14:textId="0113D3B5" w:rsidR="00EB7C47" w:rsidRPr="007152B3" w:rsidRDefault="005500CB" w:rsidP="007152B3">
            <w:pPr>
              <w:pStyle w:val="InsideTable"/>
              <w:jc w:val="center"/>
              <w:rPr>
                <w:sz w:val="16"/>
                <w:szCs w:val="18"/>
                <w:lang w:val="en-GB" w:eastAsia="zh-CN"/>
              </w:rPr>
            </w:pPr>
            <w:r>
              <w:rPr>
                <w:sz w:val="16"/>
                <w:szCs w:val="18"/>
                <w:lang w:val="en-GB" w:eastAsia="zh-CN"/>
              </w:rPr>
              <w:t>7.36</w:t>
            </w:r>
          </w:p>
        </w:tc>
        <w:tc>
          <w:tcPr>
            <w:tcW w:w="820" w:type="dxa"/>
            <w:vMerge/>
            <w:vAlign w:val="center"/>
          </w:tcPr>
          <w:p w14:paraId="600DF35D" w14:textId="77777777" w:rsidR="00EB7C47" w:rsidRPr="007152B3" w:rsidRDefault="00EB7C47" w:rsidP="007152B3">
            <w:pPr>
              <w:pStyle w:val="InsideTable"/>
              <w:jc w:val="center"/>
              <w:rPr>
                <w:sz w:val="16"/>
                <w:szCs w:val="18"/>
                <w:lang w:val="en-GB" w:eastAsia="zh-CN"/>
              </w:rPr>
            </w:pPr>
          </w:p>
        </w:tc>
        <w:tc>
          <w:tcPr>
            <w:tcW w:w="1176" w:type="dxa"/>
            <w:vAlign w:val="center"/>
          </w:tcPr>
          <w:p w14:paraId="123E2FCC" w14:textId="729178F4" w:rsidR="00EB7C47" w:rsidRPr="007152B3" w:rsidRDefault="005500CB" w:rsidP="007152B3">
            <w:pPr>
              <w:pStyle w:val="InsideTable"/>
              <w:jc w:val="center"/>
              <w:rPr>
                <w:sz w:val="16"/>
                <w:szCs w:val="18"/>
                <w:lang w:val="en-GB" w:eastAsia="zh-CN"/>
              </w:rPr>
            </w:pPr>
            <w:r>
              <w:rPr>
                <w:sz w:val="16"/>
                <w:szCs w:val="18"/>
                <w:lang w:val="en-GB" w:eastAsia="zh-CN"/>
              </w:rPr>
              <w:t>2.20</w:t>
            </w:r>
          </w:p>
        </w:tc>
      </w:tr>
      <w:tr w:rsidR="000D179C" w:rsidRPr="007152B3" w14:paraId="2959A4C8" w14:textId="77777777" w:rsidTr="007152B3">
        <w:tc>
          <w:tcPr>
            <w:tcW w:w="830" w:type="dxa"/>
            <w:vAlign w:val="center"/>
          </w:tcPr>
          <w:p w14:paraId="34A1CD04"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41.67</w:t>
            </w:r>
          </w:p>
        </w:tc>
        <w:tc>
          <w:tcPr>
            <w:tcW w:w="840" w:type="dxa"/>
            <w:vMerge/>
            <w:vAlign w:val="center"/>
          </w:tcPr>
          <w:p w14:paraId="3E42E327" w14:textId="77777777" w:rsidR="00EB7C47" w:rsidRPr="007152B3" w:rsidRDefault="00EB7C47" w:rsidP="007152B3">
            <w:pPr>
              <w:pStyle w:val="InsideTable"/>
              <w:jc w:val="center"/>
              <w:rPr>
                <w:sz w:val="16"/>
                <w:szCs w:val="18"/>
                <w:lang w:val="en-GB" w:eastAsia="zh-CN"/>
              </w:rPr>
            </w:pPr>
          </w:p>
        </w:tc>
        <w:tc>
          <w:tcPr>
            <w:tcW w:w="642" w:type="dxa"/>
            <w:vAlign w:val="center"/>
          </w:tcPr>
          <w:p w14:paraId="27111AB3" w14:textId="38CD8C67" w:rsidR="00EB7C47" w:rsidRPr="007152B3" w:rsidRDefault="005500CB" w:rsidP="007152B3">
            <w:pPr>
              <w:pStyle w:val="InsideTable"/>
              <w:jc w:val="center"/>
              <w:rPr>
                <w:sz w:val="16"/>
                <w:szCs w:val="18"/>
                <w:lang w:val="en-GB" w:eastAsia="zh-CN"/>
              </w:rPr>
            </w:pPr>
            <w:r>
              <w:rPr>
                <w:sz w:val="16"/>
                <w:szCs w:val="18"/>
                <w:lang w:val="en-GB" w:eastAsia="zh-CN"/>
              </w:rPr>
              <w:t>5.734</w:t>
            </w:r>
          </w:p>
        </w:tc>
        <w:tc>
          <w:tcPr>
            <w:tcW w:w="706" w:type="dxa"/>
            <w:vAlign w:val="center"/>
          </w:tcPr>
          <w:p w14:paraId="5639FC19" w14:textId="1E1CF622" w:rsidR="00EB7C47" w:rsidRPr="007152B3" w:rsidRDefault="005500CB" w:rsidP="007152B3">
            <w:pPr>
              <w:pStyle w:val="InsideTable"/>
              <w:jc w:val="center"/>
              <w:rPr>
                <w:sz w:val="16"/>
                <w:szCs w:val="18"/>
                <w:lang w:val="en-GB" w:eastAsia="zh-CN"/>
              </w:rPr>
            </w:pPr>
            <w:r>
              <w:rPr>
                <w:sz w:val="16"/>
                <w:szCs w:val="18"/>
                <w:lang w:val="en-GB" w:eastAsia="zh-CN"/>
              </w:rPr>
              <w:t>136.94</w:t>
            </w:r>
          </w:p>
        </w:tc>
        <w:tc>
          <w:tcPr>
            <w:tcW w:w="820" w:type="dxa"/>
            <w:vMerge/>
            <w:vAlign w:val="center"/>
          </w:tcPr>
          <w:p w14:paraId="09893855" w14:textId="77777777" w:rsidR="00EB7C47" w:rsidRPr="007152B3" w:rsidRDefault="00EB7C47" w:rsidP="007152B3">
            <w:pPr>
              <w:pStyle w:val="InsideTable"/>
              <w:jc w:val="center"/>
              <w:rPr>
                <w:sz w:val="16"/>
                <w:szCs w:val="18"/>
                <w:lang w:val="en-GB" w:eastAsia="zh-CN"/>
              </w:rPr>
            </w:pPr>
          </w:p>
        </w:tc>
        <w:tc>
          <w:tcPr>
            <w:tcW w:w="642" w:type="dxa"/>
            <w:vAlign w:val="center"/>
          </w:tcPr>
          <w:p w14:paraId="7042C1E8" w14:textId="112CFF54" w:rsidR="00EB7C47" w:rsidRPr="007152B3" w:rsidRDefault="005500CB" w:rsidP="007152B3">
            <w:pPr>
              <w:pStyle w:val="InsideTable"/>
              <w:jc w:val="center"/>
              <w:rPr>
                <w:sz w:val="16"/>
                <w:szCs w:val="18"/>
                <w:lang w:val="en-GB" w:eastAsia="zh-CN"/>
              </w:rPr>
            </w:pPr>
            <w:r>
              <w:rPr>
                <w:sz w:val="16"/>
                <w:szCs w:val="18"/>
                <w:lang w:val="en-GB" w:eastAsia="zh-CN"/>
              </w:rPr>
              <w:t>5.501</w:t>
            </w:r>
          </w:p>
        </w:tc>
        <w:tc>
          <w:tcPr>
            <w:tcW w:w="706" w:type="dxa"/>
            <w:vAlign w:val="center"/>
          </w:tcPr>
          <w:p w14:paraId="4C15E7DA" w14:textId="63550A50" w:rsidR="00EB7C47" w:rsidRPr="007152B3" w:rsidRDefault="005500CB" w:rsidP="007152B3">
            <w:pPr>
              <w:pStyle w:val="InsideTable"/>
              <w:jc w:val="center"/>
              <w:rPr>
                <w:sz w:val="16"/>
                <w:szCs w:val="18"/>
                <w:lang w:val="en-GB" w:eastAsia="zh-CN"/>
              </w:rPr>
            </w:pPr>
            <w:r>
              <w:rPr>
                <w:sz w:val="16"/>
                <w:szCs w:val="18"/>
                <w:lang w:val="en-GB" w:eastAsia="zh-CN"/>
              </w:rPr>
              <w:t>127.31</w:t>
            </w:r>
          </w:p>
        </w:tc>
        <w:tc>
          <w:tcPr>
            <w:tcW w:w="820" w:type="dxa"/>
            <w:vMerge/>
            <w:vAlign w:val="center"/>
          </w:tcPr>
          <w:p w14:paraId="7F6C78B9" w14:textId="77777777" w:rsidR="00EB7C47" w:rsidRPr="007152B3" w:rsidRDefault="00EB7C47" w:rsidP="007152B3">
            <w:pPr>
              <w:pStyle w:val="InsideTable"/>
              <w:jc w:val="center"/>
              <w:rPr>
                <w:sz w:val="16"/>
                <w:szCs w:val="18"/>
                <w:lang w:val="en-GB" w:eastAsia="zh-CN"/>
              </w:rPr>
            </w:pPr>
          </w:p>
        </w:tc>
        <w:tc>
          <w:tcPr>
            <w:tcW w:w="642" w:type="dxa"/>
            <w:vAlign w:val="center"/>
          </w:tcPr>
          <w:p w14:paraId="7F604BF0" w14:textId="08F9ECA3" w:rsidR="00EB7C47" w:rsidRPr="007152B3" w:rsidRDefault="005500CB" w:rsidP="007152B3">
            <w:pPr>
              <w:pStyle w:val="InsideTable"/>
              <w:jc w:val="center"/>
              <w:rPr>
                <w:sz w:val="16"/>
                <w:szCs w:val="18"/>
                <w:lang w:val="en-GB" w:eastAsia="zh-CN"/>
              </w:rPr>
            </w:pPr>
            <w:r>
              <w:rPr>
                <w:sz w:val="16"/>
                <w:szCs w:val="18"/>
                <w:lang w:val="en-GB" w:eastAsia="zh-CN"/>
              </w:rPr>
              <w:t>2.890</w:t>
            </w:r>
          </w:p>
        </w:tc>
        <w:tc>
          <w:tcPr>
            <w:tcW w:w="706" w:type="dxa"/>
            <w:vAlign w:val="center"/>
          </w:tcPr>
          <w:p w14:paraId="2C4E2469" w14:textId="2D0C1686" w:rsidR="00EB7C47" w:rsidRPr="007152B3" w:rsidRDefault="005500CB" w:rsidP="007152B3">
            <w:pPr>
              <w:pStyle w:val="InsideTable"/>
              <w:jc w:val="center"/>
              <w:rPr>
                <w:sz w:val="16"/>
                <w:szCs w:val="18"/>
                <w:lang w:val="en-GB" w:eastAsia="zh-CN"/>
              </w:rPr>
            </w:pPr>
            <w:r>
              <w:rPr>
                <w:sz w:val="16"/>
                <w:szCs w:val="18"/>
                <w:lang w:val="en-GB" w:eastAsia="zh-CN"/>
              </w:rPr>
              <w:t>19.42</w:t>
            </w:r>
          </w:p>
        </w:tc>
        <w:tc>
          <w:tcPr>
            <w:tcW w:w="820" w:type="dxa"/>
            <w:vMerge/>
            <w:vAlign w:val="center"/>
          </w:tcPr>
          <w:p w14:paraId="4CD78B1D" w14:textId="77777777" w:rsidR="00EB7C47" w:rsidRPr="007152B3" w:rsidRDefault="00EB7C47" w:rsidP="007152B3">
            <w:pPr>
              <w:pStyle w:val="InsideTable"/>
              <w:jc w:val="center"/>
              <w:rPr>
                <w:sz w:val="16"/>
                <w:szCs w:val="18"/>
                <w:lang w:val="en-GB" w:eastAsia="zh-CN"/>
              </w:rPr>
            </w:pPr>
          </w:p>
        </w:tc>
        <w:tc>
          <w:tcPr>
            <w:tcW w:w="1176" w:type="dxa"/>
            <w:vAlign w:val="center"/>
          </w:tcPr>
          <w:p w14:paraId="0400AF81" w14:textId="209F535F" w:rsidR="00EB7C47" w:rsidRPr="007152B3" w:rsidRDefault="005500CB" w:rsidP="007152B3">
            <w:pPr>
              <w:pStyle w:val="InsideTable"/>
              <w:jc w:val="center"/>
              <w:rPr>
                <w:sz w:val="16"/>
                <w:szCs w:val="18"/>
                <w:lang w:val="en-GB" w:eastAsia="zh-CN"/>
              </w:rPr>
            </w:pPr>
            <w:r>
              <w:rPr>
                <w:sz w:val="16"/>
                <w:szCs w:val="18"/>
                <w:lang w:val="en-GB" w:eastAsia="zh-CN"/>
              </w:rPr>
              <w:t>2.42</w:t>
            </w:r>
          </w:p>
        </w:tc>
      </w:tr>
      <w:tr w:rsidR="000D179C" w:rsidRPr="007152B3" w14:paraId="64E2F11F" w14:textId="77777777" w:rsidTr="007152B3">
        <w:tc>
          <w:tcPr>
            <w:tcW w:w="830" w:type="dxa"/>
            <w:vAlign w:val="center"/>
          </w:tcPr>
          <w:p w14:paraId="6F1359FB"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50.00</w:t>
            </w:r>
          </w:p>
        </w:tc>
        <w:tc>
          <w:tcPr>
            <w:tcW w:w="840" w:type="dxa"/>
            <w:vMerge/>
            <w:vAlign w:val="center"/>
          </w:tcPr>
          <w:p w14:paraId="546FDD68" w14:textId="77777777" w:rsidR="00EB7C47" w:rsidRPr="007152B3" w:rsidRDefault="00EB7C47" w:rsidP="007152B3">
            <w:pPr>
              <w:pStyle w:val="InsideTable"/>
              <w:jc w:val="center"/>
              <w:rPr>
                <w:sz w:val="16"/>
                <w:szCs w:val="18"/>
                <w:lang w:val="en-GB" w:eastAsia="zh-CN"/>
              </w:rPr>
            </w:pPr>
          </w:p>
        </w:tc>
        <w:tc>
          <w:tcPr>
            <w:tcW w:w="642" w:type="dxa"/>
            <w:vAlign w:val="center"/>
          </w:tcPr>
          <w:p w14:paraId="628DB5EC" w14:textId="60F2D02A" w:rsidR="00EB7C47" w:rsidRPr="007152B3" w:rsidRDefault="005500CB" w:rsidP="007152B3">
            <w:pPr>
              <w:pStyle w:val="InsideTable"/>
              <w:jc w:val="center"/>
              <w:rPr>
                <w:sz w:val="16"/>
                <w:szCs w:val="18"/>
                <w:lang w:val="en-GB" w:eastAsia="zh-CN"/>
              </w:rPr>
            </w:pPr>
            <w:r>
              <w:rPr>
                <w:sz w:val="16"/>
                <w:szCs w:val="18"/>
                <w:lang w:val="en-GB" w:eastAsia="zh-CN"/>
              </w:rPr>
              <w:t>6.462</w:t>
            </w:r>
          </w:p>
        </w:tc>
        <w:tc>
          <w:tcPr>
            <w:tcW w:w="706" w:type="dxa"/>
            <w:vAlign w:val="center"/>
          </w:tcPr>
          <w:p w14:paraId="71890216" w14:textId="2EE6742E" w:rsidR="00EB7C47" w:rsidRPr="007152B3" w:rsidRDefault="005500CB" w:rsidP="007152B3">
            <w:pPr>
              <w:pStyle w:val="InsideTable"/>
              <w:jc w:val="center"/>
              <w:rPr>
                <w:sz w:val="16"/>
                <w:szCs w:val="18"/>
                <w:lang w:val="en-GB" w:eastAsia="zh-CN"/>
              </w:rPr>
            </w:pPr>
            <w:r>
              <w:rPr>
                <w:sz w:val="16"/>
                <w:szCs w:val="18"/>
                <w:lang w:val="en-GB" w:eastAsia="zh-CN"/>
              </w:rPr>
              <w:t>174.98</w:t>
            </w:r>
          </w:p>
        </w:tc>
        <w:tc>
          <w:tcPr>
            <w:tcW w:w="820" w:type="dxa"/>
            <w:vMerge/>
            <w:vAlign w:val="center"/>
          </w:tcPr>
          <w:p w14:paraId="302200A7" w14:textId="77777777" w:rsidR="00EB7C47" w:rsidRPr="007152B3" w:rsidRDefault="00EB7C47" w:rsidP="007152B3">
            <w:pPr>
              <w:pStyle w:val="InsideTable"/>
              <w:jc w:val="center"/>
              <w:rPr>
                <w:sz w:val="16"/>
                <w:szCs w:val="18"/>
                <w:lang w:val="en-GB" w:eastAsia="zh-CN"/>
              </w:rPr>
            </w:pPr>
          </w:p>
        </w:tc>
        <w:tc>
          <w:tcPr>
            <w:tcW w:w="642" w:type="dxa"/>
            <w:vAlign w:val="center"/>
          </w:tcPr>
          <w:p w14:paraId="237FC77C" w14:textId="331A9039" w:rsidR="00EB7C47" w:rsidRPr="007152B3" w:rsidRDefault="005500CB" w:rsidP="007152B3">
            <w:pPr>
              <w:pStyle w:val="InsideTable"/>
              <w:jc w:val="center"/>
              <w:rPr>
                <w:sz w:val="16"/>
                <w:szCs w:val="18"/>
                <w:lang w:val="en-GB" w:eastAsia="zh-CN"/>
              </w:rPr>
            </w:pPr>
            <w:r>
              <w:rPr>
                <w:sz w:val="16"/>
                <w:szCs w:val="18"/>
                <w:lang w:val="en-GB" w:eastAsia="zh-CN"/>
              </w:rPr>
              <w:t>6.126</w:t>
            </w:r>
          </w:p>
        </w:tc>
        <w:tc>
          <w:tcPr>
            <w:tcW w:w="706" w:type="dxa"/>
            <w:vAlign w:val="center"/>
          </w:tcPr>
          <w:p w14:paraId="78149817" w14:textId="0E1AED9A" w:rsidR="00EB7C47" w:rsidRPr="007152B3" w:rsidRDefault="005500CB" w:rsidP="007152B3">
            <w:pPr>
              <w:pStyle w:val="InsideTable"/>
              <w:jc w:val="center"/>
              <w:rPr>
                <w:sz w:val="16"/>
                <w:szCs w:val="18"/>
                <w:lang w:val="en-GB" w:eastAsia="zh-CN"/>
              </w:rPr>
            </w:pPr>
            <w:r>
              <w:rPr>
                <w:sz w:val="16"/>
                <w:szCs w:val="18"/>
                <w:lang w:val="en-GB" w:eastAsia="zh-CN"/>
              </w:rPr>
              <w:t>160.68</w:t>
            </w:r>
          </w:p>
        </w:tc>
        <w:tc>
          <w:tcPr>
            <w:tcW w:w="820" w:type="dxa"/>
            <w:vMerge/>
            <w:vAlign w:val="center"/>
          </w:tcPr>
          <w:p w14:paraId="491BA576" w14:textId="77777777" w:rsidR="00EB7C47" w:rsidRPr="007152B3" w:rsidRDefault="00EB7C47" w:rsidP="007152B3">
            <w:pPr>
              <w:pStyle w:val="InsideTable"/>
              <w:jc w:val="center"/>
              <w:rPr>
                <w:sz w:val="16"/>
                <w:szCs w:val="18"/>
                <w:lang w:val="en-GB" w:eastAsia="zh-CN"/>
              </w:rPr>
            </w:pPr>
          </w:p>
        </w:tc>
        <w:tc>
          <w:tcPr>
            <w:tcW w:w="642" w:type="dxa"/>
            <w:vAlign w:val="center"/>
          </w:tcPr>
          <w:p w14:paraId="44A78A7D" w14:textId="12752303" w:rsidR="00EB7C47" w:rsidRPr="007152B3" w:rsidRDefault="005500CB" w:rsidP="007152B3">
            <w:pPr>
              <w:pStyle w:val="InsideTable"/>
              <w:jc w:val="center"/>
              <w:rPr>
                <w:sz w:val="16"/>
                <w:szCs w:val="18"/>
                <w:lang w:val="en-GB" w:eastAsia="zh-CN"/>
              </w:rPr>
            </w:pPr>
            <w:r>
              <w:rPr>
                <w:sz w:val="16"/>
                <w:szCs w:val="18"/>
                <w:lang w:val="en-GB" w:eastAsia="zh-CN"/>
              </w:rPr>
              <w:t>3.405</w:t>
            </w:r>
          </w:p>
        </w:tc>
        <w:tc>
          <w:tcPr>
            <w:tcW w:w="706" w:type="dxa"/>
            <w:vAlign w:val="center"/>
          </w:tcPr>
          <w:p w14:paraId="6A78C974" w14:textId="5F8A2108" w:rsidR="00EB7C47" w:rsidRPr="007152B3" w:rsidRDefault="005500CB" w:rsidP="007152B3">
            <w:pPr>
              <w:pStyle w:val="InsideTable"/>
              <w:jc w:val="center"/>
              <w:rPr>
                <w:sz w:val="16"/>
                <w:szCs w:val="18"/>
                <w:lang w:val="en-GB" w:eastAsia="zh-CN"/>
              </w:rPr>
            </w:pPr>
            <w:r>
              <w:rPr>
                <w:sz w:val="16"/>
                <w:szCs w:val="18"/>
                <w:lang w:val="en-GB" w:eastAsia="zh-CN"/>
              </w:rPr>
              <w:t>44.89</w:t>
            </w:r>
          </w:p>
        </w:tc>
        <w:tc>
          <w:tcPr>
            <w:tcW w:w="820" w:type="dxa"/>
            <w:vMerge/>
            <w:vAlign w:val="center"/>
          </w:tcPr>
          <w:p w14:paraId="36D5647F" w14:textId="77777777" w:rsidR="00EB7C47" w:rsidRPr="007152B3" w:rsidRDefault="00EB7C47" w:rsidP="007152B3">
            <w:pPr>
              <w:pStyle w:val="InsideTable"/>
              <w:jc w:val="center"/>
              <w:rPr>
                <w:sz w:val="16"/>
                <w:szCs w:val="18"/>
                <w:lang w:val="en-GB" w:eastAsia="zh-CN"/>
              </w:rPr>
            </w:pPr>
          </w:p>
        </w:tc>
        <w:tc>
          <w:tcPr>
            <w:tcW w:w="1176" w:type="dxa"/>
            <w:vAlign w:val="center"/>
          </w:tcPr>
          <w:p w14:paraId="337D318E" w14:textId="0BDF9C63" w:rsidR="00EB7C47" w:rsidRPr="007152B3" w:rsidRDefault="005500CB" w:rsidP="007152B3">
            <w:pPr>
              <w:pStyle w:val="InsideTable"/>
              <w:jc w:val="center"/>
              <w:rPr>
                <w:sz w:val="16"/>
                <w:szCs w:val="18"/>
                <w:lang w:val="en-GB" w:eastAsia="zh-CN"/>
              </w:rPr>
            </w:pPr>
            <w:r>
              <w:rPr>
                <w:sz w:val="16"/>
                <w:szCs w:val="18"/>
                <w:lang w:val="en-GB" w:eastAsia="zh-CN"/>
              </w:rPr>
              <w:t>2.35</w:t>
            </w:r>
          </w:p>
        </w:tc>
      </w:tr>
      <w:tr w:rsidR="000D179C" w:rsidRPr="007152B3" w14:paraId="67CBC923" w14:textId="77777777" w:rsidTr="007152B3">
        <w:tc>
          <w:tcPr>
            <w:tcW w:w="830" w:type="dxa"/>
            <w:vAlign w:val="center"/>
          </w:tcPr>
          <w:p w14:paraId="7149189C"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58.33</w:t>
            </w:r>
          </w:p>
        </w:tc>
        <w:tc>
          <w:tcPr>
            <w:tcW w:w="840" w:type="dxa"/>
            <w:vMerge/>
            <w:vAlign w:val="center"/>
          </w:tcPr>
          <w:p w14:paraId="1C421D86" w14:textId="77777777" w:rsidR="00EB7C47" w:rsidRPr="007152B3" w:rsidRDefault="00EB7C47" w:rsidP="007152B3">
            <w:pPr>
              <w:pStyle w:val="InsideTable"/>
              <w:jc w:val="center"/>
              <w:rPr>
                <w:sz w:val="16"/>
                <w:szCs w:val="18"/>
                <w:lang w:val="en-GB" w:eastAsia="zh-CN"/>
              </w:rPr>
            </w:pPr>
          </w:p>
        </w:tc>
        <w:tc>
          <w:tcPr>
            <w:tcW w:w="642" w:type="dxa"/>
            <w:vAlign w:val="center"/>
          </w:tcPr>
          <w:p w14:paraId="2F73531B" w14:textId="745AB808" w:rsidR="00EB7C47" w:rsidRPr="007152B3" w:rsidRDefault="005500CB" w:rsidP="007152B3">
            <w:pPr>
              <w:pStyle w:val="InsideTable"/>
              <w:jc w:val="center"/>
              <w:rPr>
                <w:sz w:val="16"/>
                <w:szCs w:val="18"/>
                <w:lang w:val="en-GB" w:eastAsia="zh-CN"/>
              </w:rPr>
            </w:pPr>
            <w:r>
              <w:rPr>
                <w:sz w:val="16"/>
                <w:szCs w:val="18"/>
                <w:lang w:val="en-GB" w:eastAsia="zh-CN"/>
              </w:rPr>
              <w:t>7.030</w:t>
            </w:r>
          </w:p>
        </w:tc>
        <w:tc>
          <w:tcPr>
            <w:tcW w:w="706" w:type="dxa"/>
            <w:vAlign w:val="center"/>
          </w:tcPr>
          <w:p w14:paraId="7647F9D6" w14:textId="46A18754" w:rsidR="00EB7C47" w:rsidRPr="007152B3" w:rsidRDefault="005500CB" w:rsidP="007152B3">
            <w:pPr>
              <w:pStyle w:val="InsideTable"/>
              <w:jc w:val="center"/>
              <w:rPr>
                <w:sz w:val="16"/>
                <w:szCs w:val="18"/>
                <w:lang w:val="en-GB" w:eastAsia="zh-CN"/>
              </w:rPr>
            </w:pPr>
            <w:r>
              <w:rPr>
                <w:sz w:val="16"/>
                <w:szCs w:val="18"/>
                <w:lang w:val="en-GB" w:eastAsia="zh-CN"/>
              </w:rPr>
              <w:t>306.36</w:t>
            </w:r>
          </w:p>
        </w:tc>
        <w:tc>
          <w:tcPr>
            <w:tcW w:w="820" w:type="dxa"/>
            <w:vMerge/>
            <w:vAlign w:val="center"/>
          </w:tcPr>
          <w:p w14:paraId="42488E70" w14:textId="77777777" w:rsidR="00EB7C47" w:rsidRPr="007152B3" w:rsidRDefault="00EB7C47" w:rsidP="007152B3">
            <w:pPr>
              <w:pStyle w:val="InsideTable"/>
              <w:jc w:val="center"/>
              <w:rPr>
                <w:sz w:val="16"/>
                <w:szCs w:val="18"/>
                <w:lang w:val="en-GB" w:eastAsia="zh-CN"/>
              </w:rPr>
            </w:pPr>
          </w:p>
        </w:tc>
        <w:tc>
          <w:tcPr>
            <w:tcW w:w="642" w:type="dxa"/>
            <w:vAlign w:val="center"/>
          </w:tcPr>
          <w:p w14:paraId="748D36BA" w14:textId="59A5C960" w:rsidR="00EB7C47" w:rsidRPr="007152B3" w:rsidRDefault="005500CB" w:rsidP="007152B3">
            <w:pPr>
              <w:pStyle w:val="InsideTable"/>
              <w:jc w:val="center"/>
              <w:rPr>
                <w:sz w:val="16"/>
                <w:szCs w:val="18"/>
                <w:lang w:val="en-GB" w:eastAsia="zh-CN"/>
              </w:rPr>
            </w:pPr>
            <w:r>
              <w:rPr>
                <w:sz w:val="16"/>
                <w:szCs w:val="18"/>
                <w:lang w:val="en-GB" w:eastAsia="zh-CN"/>
              </w:rPr>
              <w:t>6.573</w:t>
            </w:r>
          </w:p>
        </w:tc>
        <w:tc>
          <w:tcPr>
            <w:tcW w:w="706" w:type="dxa"/>
            <w:vAlign w:val="center"/>
          </w:tcPr>
          <w:p w14:paraId="687967D1" w14:textId="5BDB79AF" w:rsidR="00EB7C47" w:rsidRPr="007152B3" w:rsidRDefault="005500CB" w:rsidP="007152B3">
            <w:pPr>
              <w:pStyle w:val="InsideTable"/>
              <w:jc w:val="center"/>
              <w:rPr>
                <w:sz w:val="16"/>
                <w:szCs w:val="18"/>
                <w:lang w:val="en-GB" w:eastAsia="zh-CN"/>
              </w:rPr>
            </w:pPr>
            <w:r>
              <w:rPr>
                <w:sz w:val="16"/>
                <w:szCs w:val="18"/>
                <w:lang w:val="en-GB" w:eastAsia="zh-CN"/>
              </w:rPr>
              <w:t>279.94</w:t>
            </w:r>
          </w:p>
        </w:tc>
        <w:tc>
          <w:tcPr>
            <w:tcW w:w="820" w:type="dxa"/>
            <w:vMerge/>
            <w:vAlign w:val="center"/>
          </w:tcPr>
          <w:p w14:paraId="1490ACA6" w14:textId="77777777" w:rsidR="00EB7C47" w:rsidRPr="007152B3" w:rsidRDefault="00EB7C47" w:rsidP="007152B3">
            <w:pPr>
              <w:pStyle w:val="InsideTable"/>
              <w:jc w:val="center"/>
              <w:rPr>
                <w:sz w:val="16"/>
                <w:szCs w:val="18"/>
                <w:lang w:val="en-GB" w:eastAsia="zh-CN"/>
              </w:rPr>
            </w:pPr>
          </w:p>
        </w:tc>
        <w:tc>
          <w:tcPr>
            <w:tcW w:w="642" w:type="dxa"/>
            <w:vAlign w:val="center"/>
          </w:tcPr>
          <w:p w14:paraId="0D3C091E" w14:textId="7CDAC918" w:rsidR="00EB7C47" w:rsidRPr="007152B3" w:rsidRDefault="005500CB" w:rsidP="007152B3">
            <w:pPr>
              <w:pStyle w:val="InsideTable"/>
              <w:jc w:val="center"/>
              <w:rPr>
                <w:sz w:val="16"/>
                <w:szCs w:val="18"/>
                <w:lang w:val="en-GB" w:eastAsia="zh-CN"/>
              </w:rPr>
            </w:pPr>
            <w:r>
              <w:rPr>
                <w:sz w:val="16"/>
                <w:szCs w:val="18"/>
                <w:lang w:val="en-GB" w:eastAsia="zh-CN"/>
              </w:rPr>
              <w:t>3.908</w:t>
            </w:r>
          </w:p>
        </w:tc>
        <w:tc>
          <w:tcPr>
            <w:tcW w:w="706" w:type="dxa"/>
            <w:vAlign w:val="center"/>
          </w:tcPr>
          <w:p w14:paraId="533668D6" w14:textId="16BEFCB5" w:rsidR="00EB7C47" w:rsidRPr="007152B3" w:rsidRDefault="005500CB" w:rsidP="007152B3">
            <w:pPr>
              <w:pStyle w:val="InsideTable"/>
              <w:jc w:val="center"/>
              <w:rPr>
                <w:sz w:val="16"/>
                <w:szCs w:val="18"/>
                <w:lang w:val="en-GB" w:eastAsia="zh-CN"/>
              </w:rPr>
            </w:pPr>
            <w:r>
              <w:rPr>
                <w:sz w:val="16"/>
                <w:szCs w:val="18"/>
                <w:lang w:val="en-GB" w:eastAsia="zh-CN"/>
              </w:rPr>
              <w:t>125.90</w:t>
            </w:r>
          </w:p>
        </w:tc>
        <w:tc>
          <w:tcPr>
            <w:tcW w:w="820" w:type="dxa"/>
            <w:vMerge/>
            <w:vAlign w:val="center"/>
          </w:tcPr>
          <w:p w14:paraId="6960C8A2" w14:textId="77777777" w:rsidR="00EB7C47" w:rsidRPr="007152B3" w:rsidRDefault="00EB7C47" w:rsidP="007152B3">
            <w:pPr>
              <w:pStyle w:val="InsideTable"/>
              <w:jc w:val="center"/>
              <w:rPr>
                <w:sz w:val="16"/>
                <w:szCs w:val="18"/>
                <w:lang w:val="en-GB" w:eastAsia="zh-CN"/>
              </w:rPr>
            </w:pPr>
          </w:p>
        </w:tc>
        <w:tc>
          <w:tcPr>
            <w:tcW w:w="1176" w:type="dxa"/>
            <w:vAlign w:val="center"/>
          </w:tcPr>
          <w:p w14:paraId="40FDE876" w14:textId="3C59FB46" w:rsidR="00EB7C47" w:rsidRPr="007152B3" w:rsidRDefault="00EB7C47" w:rsidP="007152B3">
            <w:pPr>
              <w:pStyle w:val="InsideTable"/>
              <w:jc w:val="center"/>
              <w:rPr>
                <w:sz w:val="16"/>
                <w:szCs w:val="18"/>
                <w:lang w:val="en-GB" w:eastAsia="zh-CN"/>
              </w:rPr>
            </w:pPr>
            <w:r w:rsidRPr="007152B3">
              <w:rPr>
                <w:sz w:val="16"/>
                <w:szCs w:val="18"/>
                <w:lang w:val="en-GB" w:eastAsia="zh-CN"/>
              </w:rPr>
              <w:t>1</w:t>
            </w:r>
            <w:r w:rsidR="005500CB">
              <w:rPr>
                <w:sz w:val="16"/>
                <w:szCs w:val="18"/>
                <w:lang w:val="en-GB" w:eastAsia="zh-CN"/>
              </w:rPr>
              <w:t>.73</w:t>
            </w:r>
          </w:p>
        </w:tc>
      </w:tr>
      <w:tr w:rsidR="000D179C" w:rsidRPr="007152B3" w14:paraId="101873EC" w14:textId="77777777" w:rsidTr="007152B3">
        <w:tc>
          <w:tcPr>
            <w:tcW w:w="830" w:type="dxa"/>
            <w:vAlign w:val="center"/>
          </w:tcPr>
          <w:p w14:paraId="0FF02E7E"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41.67</w:t>
            </w:r>
          </w:p>
        </w:tc>
        <w:tc>
          <w:tcPr>
            <w:tcW w:w="840" w:type="dxa"/>
            <w:vMerge w:val="restart"/>
            <w:vAlign w:val="center"/>
          </w:tcPr>
          <w:p w14:paraId="0C344509"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5.52</w:t>
            </w:r>
          </w:p>
        </w:tc>
        <w:tc>
          <w:tcPr>
            <w:tcW w:w="642" w:type="dxa"/>
            <w:vAlign w:val="center"/>
          </w:tcPr>
          <w:p w14:paraId="4C4912A8" w14:textId="5831C05D" w:rsidR="00EB7C47" w:rsidRPr="007152B3" w:rsidRDefault="00971CEE" w:rsidP="007152B3">
            <w:pPr>
              <w:pStyle w:val="InsideTable"/>
              <w:jc w:val="center"/>
              <w:rPr>
                <w:sz w:val="16"/>
                <w:szCs w:val="18"/>
                <w:lang w:val="en-GB" w:eastAsia="zh-CN"/>
              </w:rPr>
            </w:pPr>
            <w:r>
              <w:rPr>
                <w:sz w:val="16"/>
                <w:szCs w:val="18"/>
                <w:lang w:val="en-GB" w:eastAsia="zh-CN"/>
              </w:rPr>
              <w:t>7.645</w:t>
            </w:r>
          </w:p>
        </w:tc>
        <w:tc>
          <w:tcPr>
            <w:tcW w:w="706" w:type="dxa"/>
            <w:vAlign w:val="center"/>
          </w:tcPr>
          <w:p w14:paraId="2A5D8D33" w14:textId="7C1E9AC3" w:rsidR="00EB7C47" w:rsidRPr="007152B3" w:rsidRDefault="00971CEE" w:rsidP="007152B3">
            <w:pPr>
              <w:pStyle w:val="InsideTable"/>
              <w:jc w:val="center"/>
              <w:rPr>
                <w:sz w:val="16"/>
                <w:szCs w:val="18"/>
                <w:lang w:val="en-GB" w:eastAsia="zh-CN"/>
              </w:rPr>
            </w:pPr>
            <w:r>
              <w:rPr>
                <w:sz w:val="16"/>
                <w:szCs w:val="18"/>
                <w:lang w:val="en-GB" w:eastAsia="zh-CN"/>
              </w:rPr>
              <w:t>133.08</w:t>
            </w:r>
          </w:p>
        </w:tc>
        <w:tc>
          <w:tcPr>
            <w:tcW w:w="820" w:type="dxa"/>
            <w:vMerge w:val="restart"/>
            <w:vAlign w:val="center"/>
          </w:tcPr>
          <w:p w14:paraId="61FEB305" w14:textId="7E69E36B" w:rsidR="00EB7C47" w:rsidRPr="007152B3" w:rsidRDefault="00971CEE" w:rsidP="007152B3">
            <w:pPr>
              <w:pStyle w:val="InsideTable"/>
              <w:jc w:val="center"/>
              <w:rPr>
                <w:sz w:val="16"/>
                <w:szCs w:val="18"/>
                <w:lang w:val="en-GB" w:eastAsia="zh-CN"/>
              </w:rPr>
            </w:pPr>
            <w:r>
              <w:rPr>
                <w:sz w:val="16"/>
                <w:szCs w:val="18"/>
                <w:lang w:val="en-GB" w:eastAsia="zh-CN"/>
              </w:rPr>
              <w:t>180.02</w:t>
            </w:r>
          </w:p>
        </w:tc>
        <w:tc>
          <w:tcPr>
            <w:tcW w:w="642" w:type="dxa"/>
            <w:vAlign w:val="center"/>
          </w:tcPr>
          <w:p w14:paraId="0326AA53" w14:textId="539BC1F4" w:rsidR="00EB7C47" w:rsidRPr="007152B3" w:rsidRDefault="00971CEE" w:rsidP="007152B3">
            <w:pPr>
              <w:pStyle w:val="InsideTable"/>
              <w:jc w:val="center"/>
              <w:rPr>
                <w:sz w:val="16"/>
                <w:szCs w:val="18"/>
                <w:lang w:val="en-GB" w:eastAsia="zh-CN"/>
              </w:rPr>
            </w:pPr>
            <w:r>
              <w:rPr>
                <w:sz w:val="16"/>
                <w:szCs w:val="18"/>
                <w:lang w:val="en-GB" w:eastAsia="zh-CN"/>
              </w:rPr>
              <w:t>7.334</w:t>
            </w:r>
          </w:p>
        </w:tc>
        <w:tc>
          <w:tcPr>
            <w:tcW w:w="706" w:type="dxa"/>
            <w:vAlign w:val="center"/>
          </w:tcPr>
          <w:p w14:paraId="7D60EE04" w14:textId="44B3CD4F" w:rsidR="00EB7C47" w:rsidRPr="007152B3" w:rsidRDefault="00971CEE" w:rsidP="007152B3">
            <w:pPr>
              <w:pStyle w:val="InsideTable"/>
              <w:jc w:val="center"/>
              <w:rPr>
                <w:sz w:val="16"/>
                <w:szCs w:val="18"/>
                <w:lang w:val="en-GB" w:eastAsia="zh-CN"/>
              </w:rPr>
            </w:pPr>
            <w:r>
              <w:rPr>
                <w:sz w:val="16"/>
                <w:szCs w:val="18"/>
                <w:lang w:val="en-GB" w:eastAsia="zh-CN"/>
              </w:rPr>
              <w:t>123.60</w:t>
            </w:r>
          </w:p>
        </w:tc>
        <w:tc>
          <w:tcPr>
            <w:tcW w:w="820" w:type="dxa"/>
            <w:vMerge w:val="restart"/>
            <w:vAlign w:val="center"/>
          </w:tcPr>
          <w:p w14:paraId="0A9814AE" w14:textId="3C9DE372" w:rsidR="00EB7C47" w:rsidRPr="007152B3" w:rsidRDefault="00971CEE" w:rsidP="007152B3">
            <w:pPr>
              <w:pStyle w:val="InsideTable"/>
              <w:jc w:val="center"/>
              <w:rPr>
                <w:sz w:val="16"/>
                <w:szCs w:val="18"/>
                <w:lang w:val="en-GB" w:eastAsia="zh-CN"/>
              </w:rPr>
            </w:pPr>
            <w:r>
              <w:rPr>
                <w:sz w:val="16"/>
                <w:szCs w:val="18"/>
                <w:lang w:val="en-GB" w:eastAsia="zh-CN"/>
              </w:rPr>
              <w:t>164.91</w:t>
            </w:r>
          </w:p>
        </w:tc>
        <w:tc>
          <w:tcPr>
            <w:tcW w:w="642" w:type="dxa"/>
            <w:vAlign w:val="center"/>
          </w:tcPr>
          <w:p w14:paraId="075E201F" w14:textId="16C2B331" w:rsidR="00EB7C47" w:rsidRPr="007152B3" w:rsidRDefault="00971CEE" w:rsidP="007152B3">
            <w:pPr>
              <w:pStyle w:val="InsideTable"/>
              <w:jc w:val="center"/>
              <w:rPr>
                <w:sz w:val="16"/>
                <w:szCs w:val="18"/>
                <w:lang w:val="en-GB" w:eastAsia="zh-CN"/>
              </w:rPr>
            </w:pPr>
            <w:r>
              <w:rPr>
                <w:sz w:val="16"/>
                <w:szCs w:val="18"/>
                <w:lang w:val="en-GB" w:eastAsia="zh-CN"/>
              </w:rPr>
              <w:t>3.742</w:t>
            </w:r>
          </w:p>
        </w:tc>
        <w:tc>
          <w:tcPr>
            <w:tcW w:w="706" w:type="dxa"/>
            <w:vAlign w:val="center"/>
          </w:tcPr>
          <w:p w14:paraId="4102EE9F" w14:textId="75E0CE3F" w:rsidR="00EB7C47" w:rsidRPr="007152B3" w:rsidRDefault="00971CEE" w:rsidP="007152B3">
            <w:pPr>
              <w:pStyle w:val="InsideTable"/>
              <w:jc w:val="center"/>
              <w:rPr>
                <w:sz w:val="16"/>
                <w:szCs w:val="18"/>
                <w:lang w:val="en-GB" w:eastAsia="zh-CN"/>
              </w:rPr>
            </w:pPr>
            <w:r>
              <w:rPr>
                <w:sz w:val="16"/>
                <w:szCs w:val="18"/>
                <w:lang w:val="en-GB" w:eastAsia="zh-CN"/>
              </w:rPr>
              <w:t>14.09</w:t>
            </w:r>
          </w:p>
        </w:tc>
        <w:tc>
          <w:tcPr>
            <w:tcW w:w="820" w:type="dxa"/>
            <w:vMerge w:val="restart"/>
            <w:vAlign w:val="center"/>
          </w:tcPr>
          <w:p w14:paraId="28892DCB" w14:textId="006BC048" w:rsidR="00EB7C47" w:rsidRPr="007152B3" w:rsidRDefault="00971CEE" w:rsidP="007152B3">
            <w:pPr>
              <w:pStyle w:val="InsideTable"/>
              <w:jc w:val="center"/>
              <w:rPr>
                <w:sz w:val="16"/>
                <w:szCs w:val="18"/>
                <w:lang w:val="en-GB" w:eastAsia="zh-CN"/>
              </w:rPr>
            </w:pPr>
            <w:r>
              <w:rPr>
                <w:sz w:val="16"/>
                <w:szCs w:val="18"/>
                <w:lang w:val="en-GB" w:eastAsia="zh-CN"/>
              </w:rPr>
              <w:t>43.68</w:t>
            </w:r>
          </w:p>
        </w:tc>
        <w:tc>
          <w:tcPr>
            <w:tcW w:w="1176" w:type="dxa"/>
            <w:vAlign w:val="center"/>
          </w:tcPr>
          <w:p w14:paraId="31AE8B08" w14:textId="097AF2EA" w:rsidR="00EB7C47" w:rsidRPr="007152B3" w:rsidRDefault="00971CEE" w:rsidP="007152B3">
            <w:pPr>
              <w:pStyle w:val="InsideTable"/>
              <w:jc w:val="center"/>
              <w:rPr>
                <w:sz w:val="16"/>
                <w:szCs w:val="18"/>
                <w:lang w:val="en-GB" w:eastAsia="zh-CN"/>
              </w:rPr>
            </w:pPr>
            <w:r>
              <w:rPr>
                <w:sz w:val="16"/>
                <w:szCs w:val="18"/>
                <w:lang w:val="en-GB" w:eastAsia="zh-CN"/>
              </w:rPr>
              <w:t>3.28</w:t>
            </w:r>
          </w:p>
        </w:tc>
      </w:tr>
      <w:tr w:rsidR="000D179C" w:rsidRPr="007152B3" w14:paraId="7A4A6BCD" w14:textId="77777777" w:rsidTr="007152B3">
        <w:tc>
          <w:tcPr>
            <w:tcW w:w="830" w:type="dxa"/>
            <w:vAlign w:val="center"/>
          </w:tcPr>
          <w:p w14:paraId="1523D930"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50.00</w:t>
            </w:r>
          </w:p>
        </w:tc>
        <w:tc>
          <w:tcPr>
            <w:tcW w:w="840" w:type="dxa"/>
            <w:vMerge/>
            <w:vAlign w:val="center"/>
          </w:tcPr>
          <w:p w14:paraId="1B4FBF9C" w14:textId="77777777" w:rsidR="00EB7C47" w:rsidRPr="007152B3" w:rsidRDefault="00EB7C47" w:rsidP="007152B3">
            <w:pPr>
              <w:pStyle w:val="InsideTable"/>
              <w:jc w:val="center"/>
              <w:rPr>
                <w:sz w:val="16"/>
                <w:szCs w:val="18"/>
                <w:lang w:val="en-GB" w:eastAsia="zh-CN"/>
              </w:rPr>
            </w:pPr>
          </w:p>
        </w:tc>
        <w:tc>
          <w:tcPr>
            <w:tcW w:w="642" w:type="dxa"/>
            <w:vAlign w:val="center"/>
          </w:tcPr>
          <w:p w14:paraId="5D768DD9" w14:textId="4169EC12" w:rsidR="00EB7C47" w:rsidRPr="007152B3" w:rsidRDefault="00971CEE" w:rsidP="007152B3">
            <w:pPr>
              <w:pStyle w:val="InsideTable"/>
              <w:jc w:val="center"/>
              <w:rPr>
                <w:sz w:val="16"/>
                <w:szCs w:val="18"/>
                <w:lang w:val="en-GB" w:eastAsia="zh-CN"/>
              </w:rPr>
            </w:pPr>
            <w:r>
              <w:rPr>
                <w:sz w:val="16"/>
                <w:szCs w:val="18"/>
                <w:lang w:val="en-GB" w:eastAsia="zh-CN"/>
              </w:rPr>
              <w:t>8.655</w:t>
            </w:r>
          </w:p>
        </w:tc>
        <w:tc>
          <w:tcPr>
            <w:tcW w:w="706" w:type="dxa"/>
            <w:vAlign w:val="center"/>
          </w:tcPr>
          <w:p w14:paraId="282CB74B" w14:textId="55A68057" w:rsidR="00EB7C47" w:rsidRPr="007152B3" w:rsidRDefault="00971CEE" w:rsidP="007152B3">
            <w:pPr>
              <w:pStyle w:val="InsideTable"/>
              <w:jc w:val="center"/>
              <w:rPr>
                <w:sz w:val="16"/>
                <w:szCs w:val="18"/>
                <w:lang w:val="en-GB" w:eastAsia="zh-CN"/>
              </w:rPr>
            </w:pPr>
            <w:r>
              <w:rPr>
                <w:sz w:val="16"/>
                <w:szCs w:val="18"/>
                <w:lang w:val="en-GB" w:eastAsia="zh-CN"/>
              </w:rPr>
              <w:t>163.87</w:t>
            </w:r>
          </w:p>
        </w:tc>
        <w:tc>
          <w:tcPr>
            <w:tcW w:w="820" w:type="dxa"/>
            <w:vMerge/>
            <w:vAlign w:val="center"/>
          </w:tcPr>
          <w:p w14:paraId="56807C94" w14:textId="77777777" w:rsidR="00EB7C47" w:rsidRPr="007152B3" w:rsidRDefault="00EB7C47" w:rsidP="007152B3">
            <w:pPr>
              <w:pStyle w:val="InsideTable"/>
              <w:jc w:val="center"/>
              <w:rPr>
                <w:sz w:val="16"/>
                <w:szCs w:val="18"/>
                <w:lang w:val="en-GB" w:eastAsia="zh-CN"/>
              </w:rPr>
            </w:pPr>
          </w:p>
        </w:tc>
        <w:tc>
          <w:tcPr>
            <w:tcW w:w="642" w:type="dxa"/>
            <w:vAlign w:val="center"/>
          </w:tcPr>
          <w:p w14:paraId="1A382CC8" w14:textId="506C6ADB" w:rsidR="00EB7C47" w:rsidRPr="007152B3" w:rsidRDefault="00971CEE" w:rsidP="007152B3">
            <w:pPr>
              <w:pStyle w:val="InsideTable"/>
              <w:jc w:val="center"/>
              <w:rPr>
                <w:sz w:val="16"/>
                <w:szCs w:val="18"/>
                <w:lang w:val="en-GB" w:eastAsia="zh-CN"/>
              </w:rPr>
            </w:pPr>
            <w:r>
              <w:rPr>
                <w:sz w:val="16"/>
                <w:szCs w:val="18"/>
                <w:lang w:val="en-GB" w:eastAsia="zh-CN"/>
              </w:rPr>
              <w:t>8.206</w:t>
            </w:r>
          </w:p>
        </w:tc>
        <w:tc>
          <w:tcPr>
            <w:tcW w:w="706" w:type="dxa"/>
            <w:vAlign w:val="center"/>
          </w:tcPr>
          <w:p w14:paraId="781AC786" w14:textId="52338960" w:rsidR="00EB7C47" w:rsidRPr="007152B3" w:rsidRDefault="00971CEE" w:rsidP="007152B3">
            <w:pPr>
              <w:pStyle w:val="InsideTable"/>
              <w:jc w:val="center"/>
              <w:rPr>
                <w:sz w:val="16"/>
                <w:szCs w:val="18"/>
                <w:lang w:val="en-GB" w:eastAsia="zh-CN"/>
              </w:rPr>
            </w:pPr>
            <w:r>
              <w:rPr>
                <w:sz w:val="16"/>
                <w:szCs w:val="18"/>
                <w:lang w:val="en-GB" w:eastAsia="zh-CN"/>
              </w:rPr>
              <w:t>150.18</w:t>
            </w:r>
          </w:p>
        </w:tc>
        <w:tc>
          <w:tcPr>
            <w:tcW w:w="820" w:type="dxa"/>
            <w:vMerge/>
            <w:vAlign w:val="center"/>
          </w:tcPr>
          <w:p w14:paraId="36655BD6" w14:textId="77777777" w:rsidR="00EB7C47" w:rsidRPr="007152B3" w:rsidRDefault="00EB7C47" w:rsidP="007152B3">
            <w:pPr>
              <w:pStyle w:val="InsideTable"/>
              <w:jc w:val="center"/>
              <w:rPr>
                <w:sz w:val="16"/>
                <w:szCs w:val="18"/>
                <w:lang w:val="en-GB" w:eastAsia="zh-CN"/>
              </w:rPr>
            </w:pPr>
          </w:p>
        </w:tc>
        <w:tc>
          <w:tcPr>
            <w:tcW w:w="642" w:type="dxa"/>
            <w:vAlign w:val="center"/>
          </w:tcPr>
          <w:p w14:paraId="6980F9D4" w14:textId="7D9AD0C5" w:rsidR="00EB7C47" w:rsidRPr="007152B3" w:rsidRDefault="00971CEE" w:rsidP="007152B3">
            <w:pPr>
              <w:pStyle w:val="InsideTable"/>
              <w:jc w:val="center"/>
              <w:rPr>
                <w:sz w:val="16"/>
                <w:szCs w:val="18"/>
                <w:lang w:val="en-GB" w:eastAsia="zh-CN"/>
              </w:rPr>
            </w:pPr>
            <w:r>
              <w:rPr>
                <w:sz w:val="16"/>
                <w:szCs w:val="18"/>
                <w:lang w:val="en-GB" w:eastAsia="zh-CN"/>
              </w:rPr>
              <w:t>4.401</w:t>
            </w:r>
          </w:p>
        </w:tc>
        <w:tc>
          <w:tcPr>
            <w:tcW w:w="706" w:type="dxa"/>
            <w:vAlign w:val="center"/>
          </w:tcPr>
          <w:p w14:paraId="13FD3919" w14:textId="75B73CBB" w:rsidR="00EB7C47" w:rsidRPr="007152B3" w:rsidRDefault="00971CEE" w:rsidP="007152B3">
            <w:pPr>
              <w:pStyle w:val="InsideTable"/>
              <w:jc w:val="center"/>
              <w:rPr>
                <w:sz w:val="16"/>
                <w:szCs w:val="18"/>
                <w:lang w:val="en-GB" w:eastAsia="zh-CN"/>
              </w:rPr>
            </w:pPr>
            <w:r>
              <w:rPr>
                <w:sz w:val="16"/>
                <w:szCs w:val="18"/>
                <w:lang w:val="en-GB" w:eastAsia="zh-CN"/>
              </w:rPr>
              <w:t>34.18</w:t>
            </w:r>
          </w:p>
        </w:tc>
        <w:tc>
          <w:tcPr>
            <w:tcW w:w="820" w:type="dxa"/>
            <w:vMerge/>
            <w:vAlign w:val="center"/>
          </w:tcPr>
          <w:p w14:paraId="748429F4" w14:textId="77777777" w:rsidR="00EB7C47" w:rsidRPr="007152B3" w:rsidRDefault="00EB7C47" w:rsidP="007152B3">
            <w:pPr>
              <w:pStyle w:val="InsideTable"/>
              <w:jc w:val="center"/>
              <w:rPr>
                <w:sz w:val="16"/>
                <w:szCs w:val="18"/>
                <w:lang w:val="en-GB" w:eastAsia="zh-CN"/>
              </w:rPr>
            </w:pPr>
          </w:p>
        </w:tc>
        <w:tc>
          <w:tcPr>
            <w:tcW w:w="1176" w:type="dxa"/>
            <w:vAlign w:val="center"/>
          </w:tcPr>
          <w:p w14:paraId="0D4A667C" w14:textId="45839E9B" w:rsidR="00EB7C47" w:rsidRPr="007152B3" w:rsidRDefault="00971CEE" w:rsidP="007152B3">
            <w:pPr>
              <w:pStyle w:val="InsideTable"/>
              <w:jc w:val="center"/>
              <w:rPr>
                <w:sz w:val="16"/>
                <w:szCs w:val="18"/>
                <w:lang w:val="en-GB" w:eastAsia="zh-CN"/>
              </w:rPr>
            </w:pPr>
            <w:r>
              <w:rPr>
                <w:sz w:val="16"/>
                <w:szCs w:val="18"/>
                <w:lang w:val="en-GB" w:eastAsia="zh-CN"/>
              </w:rPr>
              <w:t>3.28</w:t>
            </w:r>
          </w:p>
        </w:tc>
      </w:tr>
      <w:tr w:rsidR="000D179C" w:rsidRPr="007152B3" w14:paraId="59DB4E08" w14:textId="77777777" w:rsidTr="007152B3">
        <w:tc>
          <w:tcPr>
            <w:tcW w:w="830" w:type="dxa"/>
            <w:vAlign w:val="center"/>
          </w:tcPr>
          <w:p w14:paraId="14167FA0"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58.33</w:t>
            </w:r>
          </w:p>
        </w:tc>
        <w:tc>
          <w:tcPr>
            <w:tcW w:w="840" w:type="dxa"/>
            <w:vMerge/>
            <w:vAlign w:val="center"/>
          </w:tcPr>
          <w:p w14:paraId="3E2AE32F" w14:textId="77777777" w:rsidR="00EB7C47" w:rsidRPr="007152B3" w:rsidRDefault="00EB7C47" w:rsidP="007152B3">
            <w:pPr>
              <w:pStyle w:val="InsideTable"/>
              <w:jc w:val="center"/>
              <w:rPr>
                <w:sz w:val="16"/>
                <w:szCs w:val="18"/>
                <w:lang w:val="en-GB" w:eastAsia="zh-CN"/>
              </w:rPr>
            </w:pPr>
          </w:p>
        </w:tc>
        <w:tc>
          <w:tcPr>
            <w:tcW w:w="642" w:type="dxa"/>
            <w:vAlign w:val="center"/>
          </w:tcPr>
          <w:p w14:paraId="0E5A558C" w14:textId="354A0BF3" w:rsidR="00EB7C47" w:rsidRPr="007152B3" w:rsidRDefault="00971CEE" w:rsidP="007152B3">
            <w:pPr>
              <w:pStyle w:val="InsideTable"/>
              <w:jc w:val="center"/>
              <w:rPr>
                <w:sz w:val="16"/>
                <w:szCs w:val="18"/>
                <w:lang w:val="en-GB" w:eastAsia="zh-CN"/>
              </w:rPr>
            </w:pPr>
            <w:r>
              <w:rPr>
                <w:sz w:val="16"/>
                <w:szCs w:val="18"/>
                <w:lang w:val="en-GB" w:eastAsia="zh-CN"/>
              </w:rPr>
              <w:t>9.470</w:t>
            </w:r>
          </w:p>
        </w:tc>
        <w:tc>
          <w:tcPr>
            <w:tcW w:w="706" w:type="dxa"/>
            <w:vAlign w:val="center"/>
          </w:tcPr>
          <w:p w14:paraId="3A909CAC" w14:textId="7B888BF9" w:rsidR="00EB7C47" w:rsidRPr="007152B3" w:rsidRDefault="00971CEE" w:rsidP="007152B3">
            <w:pPr>
              <w:pStyle w:val="InsideTable"/>
              <w:jc w:val="center"/>
              <w:rPr>
                <w:sz w:val="16"/>
                <w:szCs w:val="18"/>
                <w:lang w:val="en-GB" w:eastAsia="zh-CN"/>
              </w:rPr>
            </w:pPr>
            <w:r>
              <w:rPr>
                <w:sz w:val="16"/>
                <w:szCs w:val="18"/>
                <w:lang w:val="en-GB" w:eastAsia="zh-CN"/>
              </w:rPr>
              <w:t>243.12</w:t>
            </w:r>
          </w:p>
        </w:tc>
        <w:tc>
          <w:tcPr>
            <w:tcW w:w="820" w:type="dxa"/>
            <w:vMerge/>
            <w:vAlign w:val="center"/>
          </w:tcPr>
          <w:p w14:paraId="58D750E5" w14:textId="77777777" w:rsidR="00EB7C47" w:rsidRPr="007152B3" w:rsidRDefault="00EB7C47" w:rsidP="007152B3">
            <w:pPr>
              <w:pStyle w:val="InsideTable"/>
              <w:jc w:val="center"/>
              <w:rPr>
                <w:sz w:val="16"/>
                <w:szCs w:val="18"/>
                <w:lang w:val="en-GB" w:eastAsia="zh-CN"/>
              </w:rPr>
            </w:pPr>
          </w:p>
        </w:tc>
        <w:tc>
          <w:tcPr>
            <w:tcW w:w="642" w:type="dxa"/>
            <w:vAlign w:val="center"/>
          </w:tcPr>
          <w:p w14:paraId="574735EF" w14:textId="32FCBD2F" w:rsidR="00EB7C47" w:rsidRPr="007152B3" w:rsidRDefault="00971CEE" w:rsidP="007152B3">
            <w:pPr>
              <w:pStyle w:val="InsideTable"/>
              <w:jc w:val="center"/>
              <w:rPr>
                <w:sz w:val="16"/>
                <w:szCs w:val="18"/>
                <w:lang w:val="en-GB" w:eastAsia="zh-CN"/>
              </w:rPr>
            </w:pPr>
            <w:r>
              <w:rPr>
                <w:sz w:val="16"/>
                <w:szCs w:val="18"/>
                <w:lang w:val="en-GB" w:eastAsia="zh-CN"/>
              </w:rPr>
              <w:t>8.858</w:t>
            </w:r>
          </w:p>
        </w:tc>
        <w:tc>
          <w:tcPr>
            <w:tcW w:w="706" w:type="dxa"/>
            <w:vAlign w:val="center"/>
          </w:tcPr>
          <w:p w14:paraId="61ECFC5F" w14:textId="47145C31" w:rsidR="00EB7C47" w:rsidRPr="007152B3" w:rsidRDefault="00971CEE" w:rsidP="007152B3">
            <w:pPr>
              <w:pStyle w:val="InsideTable"/>
              <w:jc w:val="center"/>
              <w:rPr>
                <w:sz w:val="16"/>
                <w:szCs w:val="18"/>
                <w:lang w:val="en-GB" w:eastAsia="zh-CN"/>
              </w:rPr>
            </w:pPr>
            <w:r>
              <w:rPr>
                <w:sz w:val="16"/>
                <w:szCs w:val="18"/>
                <w:lang w:val="en-GB" w:eastAsia="zh-CN"/>
              </w:rPr>
              <w:t>220.94</w:t>
            </w:r>
          </w:p>
        </w:tc>
        <w:tc>
          <w:tcPr>
            <w:tcW w:w="820" w:type="dxa"/>
            <w:vMerge/>
            <w:vAlign w:val="center"/>
          </w:tcPr>
          <w:p w14:paraId="5B9AAD97" w14:textId="77777777" w:rsidR="00EB7C47" w:rsidRPr="007152B3" w:rsidRDefault="00EB7C47" w:rsidP="007152B3">
            <w:pPr>
              <w:pStyle w:val="InsideTable"/>
              <w:jc w:val="center"/>
              <w:rPr>
                <w:sz w:val="16"/>
                <w:szCs w:val="18"/>
                <w:lang w:val="en-GB" w:eastAsia="zh-CN"/>
              </w:rPr>
            </w:pPr>
          </w:p>
        </w:tc>
        <w:tc>
          <w:tcPr>
            <w:tcW w:w="642" w:type="dxa"/>
            <w:vAlign w:val="center"/>
          </w:tcPr>
          <w:p w14:paraId="580254F8" w14:textId="5EEC280F" w:rsidR="00EB7C47" w:rsidRPr="007152B3" w:rsidRDefault="00971CEE" w:rsidP="007152B3">
            <w:pPr>
              <w:pStyle w:val="InsideTable"/>
              <w:jc w:val="center"/>
              <w:rPr>
                <w:sz w:val="16"/>
                <w:szCs w:val="18"/>
                <w:lang w:val="en-GB" w:eastAsia="zh-CN"/>
              </w:rPr>
            </w:pPr>
            <w:r>
              <w:rPr>
                <w:sz w:val="16"/>
                <w:szCs w:val="18"/>
                <w:lang w:val="en-GB" w:eastAsia="zh-CN"/>
              </w:rPr>
              <w:t>5.045</w:t>
            </w:r>
          </w:p>
        </w:tc>
        <w:tc>
          <w:tcPr>
            <w:tcW w:w="706" w:type="dxa"/>
            <w:vAlign w:val="center"/>
          </w:tcPr>
          <w:p w14:paraId="6C828323" w14:textId="19590FA2" w:rsidR="00EB7C47" w:rsidRPr="007152B3" w:rsidRDefault="00971CEE" w:rsidP="007152B3">
            <w:pPr>
              <w:pStyle w:val="InsideTable"/>
              <w:jc w:val="center"/>
              <w:rPr>
                <w:sz w:val="16"/>
                <w:szCs w:val="18"/>
                <w:lang w:val="en-GB" w:eastAsia="zh-CN"/>
              </w:rPr>
            </w:pPr>
            <w:r>
              <w:rPr>
                <w:sz w:val="16"/>
                <w:szCs w:val="18"/>
                <w:lang w:val="en-GB" w:eastAsia="zh-CN"/>
              </w:rPr>
              <w:t>82.79</w:t>
            </w:r>
          </w:p>
        </w:tc>
        <w:tc>
          <w:tcPr>
            <w:tcW w:w="820" w:type="dxa"/>
            <w:vMerge/>
            <w:vAlign w:val="center"/>
          </w:tcPr>
          <w:p w14:paraId="65EDB5C5" w14:textId="77777777" w:rsidR="00EB7C47" w:rsidRPr="007152B3" w:rsidRDefault="00EB7C47" w:rsidP="007152B3">
            <w:pPr>
              <w:pStyle w:val="InsideTable"/>
              <w:jc w:val="center"/>
              <w:rPr>
                <w:sz w:val="16"/>
                <w:szCs w:val="18"/>
                <w:lang w:val="en-GB" w:eastAsia="zh-CN"/>
              </w:rPr>
            </w:pPr>
          </w:p>
        </w:tc>
        <w:tc>
          <w:tcPr>
            <w:tcW w:w="1176" w:type="dxa"/>
            <w:vAlign w:val="center"/>
          </w:tcPr>
          <w:p w14:paraId="6B6341AC" w14:textId="56B173CA" w:rsidR="00EB7C47" w:rsidRPr="007152B3" w:rsidRDefault="00971CEE" w:rsidP="007152B3">
            <w:pPr>
              <w:pStyle w:val="InsideTable"/>
              <w:jc w:val="center"/>
              <w:rPr>
                <w:sz w:val="16"/>
                <w:szCs w:val="18"/>
                <w:lang w:val="en-GB" w:eastAsia="zh-CN"/>
              </w:rPr>
            </w:pPr>
            <w:r>
              <w:rPr>
                <w:sz w:val="16"/>
                <w:szCs w:val="18"/>
                <w:lang w:val="en-GB" w:eastAsia="zh-CN"/>
              </w:rPr>
              <w:t>2.76</w:t>
            </w:r>
          </w:p>
        </w:tc>
      </w:tr>
      <w:tr w:rsidR="000D179C" w:rsidRPr="007152B3" w14:paraId="5FA0B125" w14:textId="77777777" w:rsidTr="007152B3">
        <w:tc>
          <w:tcPr>
            <w:tcW w:w="830" w:type="dxa"/>
            <w:vAlign w:val="center"/>
          </w:tcPr>
          <w:p w14:paraId="4D4D6E22"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lastRenderedPageBreak/>
              <w:t>50.00</w:t>
            </w:r>
          </w:p>
        </w:tc>
        <w:tc>
          <w:tcPr>
            <w:tcW w:w="840" w:type="dxa"/>
            <w:vMerge w:val="restart"/>
            <w:vAlign w:val="center"/>
          </w:tcPr>
          <w:p w14:paraId="2E86F767"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6.90</w:t>
            </w:r>
          </w:p>
        </w:tc>
        <w:tc>
          <w:tcPr>
            <w:tcW w:w="642" w:type="dxa"/>
            <w:vAlign w:val="center"/>
          </w:tcPr>
          <w:p w14:paraId="0ACDF739" w14:textId="4DA97031" w:rsidR="00EB7C47" w:rsidRPr="007152B3" w:rsidRDefault="00971CEE" w:rsidP="007152B3">
            <w:pPr>
              <w:pStyle w:val="InsideTable"/>
              <w:jc w:val="center"/>
              <w:rPr>
                <w:sz w:val="16"/>
                <w:szCs w:val="18"/>
                <w:lang w:val="en-GB" w:eastAsia="zh-CN"/>
              </w:rPr>
            </w:pPr>
            <w:r>
              <w:rPr>
                <w:sz w:val="16"/>
                <w:szCs w:val="18"/>
                <w:lang w:val="en-GB" w:eastAsia="zh-CN"/>
              </w:rPr>
              <w:t>10.79</w:t>
            </w:r>
          </w:p>
        </w:tc>
        <w:tc>
          <w:tcPr>
            <w:tcW w:w="706" w:type="dxa"/>
            <w:vAlign w:val="center"/>
          </w:tcPr>
          <w:p w14:paraId="1A920027" w14:textId="78189D7F" w:rsidR="00EB7C47" w:rsidRPr="007152B3" w:rsidRDefault="00971CEE" w:rsidP="007152B3">
            <w:pPr>
              <w:pStyle w:val="InsideTable"/>
              <w:jc w:val="center"/>
              <w:rPr>
                <w:sz w:val="16"/>
                <w:szCs w:val="18"/>
                <w:lang w:val="en-GB" w:eastAsia="zh-CN"/>
              </w:rPr>
            </w:pPr>
            <w:r>
              <w:rPr>
                <w:sz w:val="16"/>
                <w:szCs w:val="18"/>
                <w:lang w:val="en-GB" w:eastAsia="zh-CN"/>
              </w:rPr>
              <w:t>140.50</w:t>
            </w:r>
          </w:p>
        </w:tc>
        <w:tc>
          <w:tcPr>
            <w:tcW w:w="820" w:type="dxa"/>
            <w:vMerge w:val="restart"/>
            <w:vAlign w:val="center"/>
          </w:tcPr>
          <w:p w14:paraId="6E1CA5B7" w14:textId="1BC8C347" w:rsidR="00EB7C47" w:rsidRPr="007152B3" w:rsidRDefault="00971CEE" w:rsidP="007152B3">
            <w:pPr>
              <w:pStyle w:val="InsideTable"/>
              <w:jc w:val="center"/>
              <w:rPr>
                <w:sz w:val="16"/>
                <w:szCs w:val="18"/>
                <w:lang w:val="en-GB" w:eastAsia="zh-CN"/>
              </w:rPr>
            </w:pPr>
            <w:r>
              <w:rPr>
                <w:sz w:val="16"/>
                <w:szCs w:val="18"/>
                <w:lang w:val="en-GB" w:eastAsia="zh-CN"/>
              </w:rPr>
              <w:t>287.04</w:t>
            </w:r>
          </w:p>
        </w:tc>
        <w:tc>
          <w:tcPr>
            <w:tcW w:w="642" w:type="dxa"/>
            <w:vAlign w:val="center"/>
          </w:tcPr>
          <w:p w14:paraId="5C0E5D9B" w14:textId="14963A5C" w:rsidR="00EB7C47" w:rsidRPr="007152B3" w:rsidRDefault="00971CEE" w:rsidP="007152B3">
            <w:pPr>
              <w:pStyle w:val="InsideTable"/>
              <w:jc w:val="center"/>
              <w:rPr>
                <w:sz w:val="16"/>
                <w:szCs w:val="18"/>
                <w:lang w:val="en-GB" w:eastAsia="zh-CN"/>
              </w:rPr>
            </w:pPr>
            <w:r>
              <w:rPr>
                <w:sz w:val="16"/>
                <w:szCs w:val="18"/>
                <w:lang w:val="en-GB" w:eastAsia="zh-CN"/>
              </w:rPr>
              <w:t>10.22</w:t>
            </w:r>
          </w:p>
        </w:tc>
        <w:tc>
          <w:tcPr>
            <w:tcW w:w="706" w:type="dxa"/>
            <w:vAlign w:val="center"/>
          </w:tcPr>
          <w:p w14:paraId="2E29F487" w14:textId="55388655" w:rsidR="00EB7C47" w:rsidRPr="007152B3" w:rsidRDefault="00971CEE" w:rsidP="007152B3">
            <w:pPr>
              <w:pStyle w:val="InsideTable"/>
              <w:jc w:val="center"/>
              <w:rPr>
                <w:sz w:val="16"/>
                <w:szCs w:val="18"/>
                <w:lang w:val="en-GB" w:eastAsia="zh-CN"/>
              </w:rPr>
            </w:pPr>
            <w:r>
              <w:rPr>
                <w:sz w:val="16"/>
                <w:szCs w:val="18"/>
                <w:lang w:val="en-GB" w:eastAsia="zh-CN"/>
              </w:rPr>
              <w:t>160.13</w:t>
            </w:r>
          </w:p>
        </w:tc>
        <w:tc>
          <w:tcPr>
            <w:tcW w:w="820" w:type="dxa"/>
            <w:vMerge w:val="restart"/>
            <w:vAlign w:val="center"/>
          </w:tcPr>
          <w:p w14:paraId="1A96A421" w14:textId="04D126EC" w:rsidR="00EB7C47" w:rsidRPr="007152B3" w:rsidRDefault="00971CEE" w:rsidP="007152B3">
            <w:pPr>
              <w:pStyle w:val="InsideTable"/>
              <w:jc w:val="center"/>
              <w:rPr>
                <w:sz w:val="16"/>
                <w:szCs w:val="18"/>
                <w:lang w:val="en-GB" w:eastAsia="zh-CN"/>
              </w:rPr>
            </w:pPr>
            <w:r>
              <w:rPr>
                <w:sz w:val="16"/>
                <w:szCs w:val="18"/>
                <w:lang w:val="en-GB" w:eastAsia="zh-CN"/>
              </w:rPr>
              <w:t>263.63</w:t>
            </w:r>
          </w:p>
        </w:tc>
        <w:tc>
          <w:tcPr>
            <w:tcW w:w="642" w:type="dxa"/>
            <w:vAlign w:val="center"/>
          </w:tcPr>
          <w:p w14:paraId="20234B99" w14:textId="08D1EB39" w:rsidR="00EB7C47" w:rsidRPr="007152B3" w:rsidRDefault="00971CEE" w:rsidP="007152B3">
            <w:pPr>
              <w:pStyle w:val="InsideTable"/>
              <w:jc w:val="center"/>
              <w:rPr>
                <w:sz w:val="16"/>
                <w:szCs w:val="18"/>
                <w:lang w:val="en-GB" w:eastAsia="zh-CN"/>
              </w:rPr>
            </w:pPr>
            <w:r>
              <w:rPr>
                <w:sz w:val="16"/>
                <w:szCs w:val="18"/>
                <w:lang w:val="en-GB" w:eastAsia="zh-CN"/>
              </w:rPr>
              <w:t>5.362</w:t>
            </w:r>
          </w:p>
        </w:tc>
        <w:tc>
          <w:tcPr>
            <w:tcW w:w="706" w:type="dxa"/>
            <w:vAlign w:val="center"/>
          </w:tcPr>
          <w:p w14:paraId="0517FC9C" w14:textId="04FA8E2F" w:rsidR="00EB7C47" w:rsidRPr="007152B3" w:rsidRDefault="00971CEE" w:rsidP="007152B3">
            <w:pPr>
              <w:pStyle w:val="InsideTable"/>
              <w:jc w:val="center"/>
              <w:rPr>
                <w:sz w:val="16"/>
                <w:szCs w:val="18"/>
                <w:lang w:val="en-GB" w:eastAsia="zh-CN"/>
              </w:rPr>
            </w:pPr>
            <w:r>
              <w:rPr>
                <w:sz w:val="16"/>
                <w:szCs w:val="18"/>
                <w:lang w:val="en-GB" w:eastAsia="zh-CN"/>
              </w:rPr>
              <w:t>36.44</w:t>
            </w:r>
          </w:p>
        </w:tc>
        <w:tc>
          <w:tcPr>
            <w:tcW w:w="820" w:type="dxa"/>
            <w:vMerge w:val="restart"/>
            <w:vAlign w:val="center"/>
          </w:tcPr>
          <w:p w14:paraId="04429FDA" w14:textId="0B67475F" w:rsidR="00EB7C47" w:rsidRPr="007152B3" w:rsidRDefault="00971CEE" w:rsidP="007152B3">
            <w:pPr>
              <w:pStyle w:val="InsideTable"/>
              <w:jc w:val="center"/>
              <w:rPr>
                <w:sz w:val="16"/>
                <w:szCs w:val="18"/>
                <w:lang w:val="en-GB" w:eastAsia="zh-CN"/>
              </w:rPr>
            </w:pPr>
            <w:r>
              <w:rPr>
                <w:sz w:val="16"/>
                <w:szCs w:val="18"/>
                <w:lang w:val="en-GB" w:eastAsia="zh-CN"/>
              </w:rPr>
              <w:t>97.75</w:t>
            </w:r>
          </w:p>
        </w:tc>
        <w:tc>
          <w:tcPr>
            <w:tcW w:w="1176" w:type="dxa"/>
            <w:vAlign w:val="center"/>
          </w:tcPr>
          <w:p w14:paraId="0AFB23FF" w14:textId="4F20AB21" w:rsidR="00EB7C47" w:rsidRPr="007152B3" w:rsidRDefault="00971CEE" w:rsidP="007152B3">
            <w:pPr>
              <w:pStyle w:val="InsideTable"/>
              <w:jc w:val="center"/>
              <w:rPr>
                <w:sz w:val="16"/>
                <w:szCs w:val="18"/>
                <w:lang w:val="en-GB" w:eastAsia="zh-CN"/>
              </w:rPr>
            </w:pPr>
            <w:r>
              <w:rPr>
                <w:sz w:val="16"/>
                <w:szCs w:val="18"/>
                <w:lang w:val="en-GB" w:eastAsia="zh-CN"/>
              </w:rPr>
              <w:t>3.93</w:t>
            </w:r>
          </w:p>
        </w:tc>
      </w:tr>
      <w:tr w:rsidR="000D179C" w:rsidRPr="007152B3" w14:paraId="2E4090AB" w14:textId="77777777" w:rsidTr="007152B3">
        <w:tc>
          <w:tcPr>
            <w:tcW w:w="830" w:type="dxa"/>
            <w:vAlign w:val="center"/>
          </w:tcPr>
          <w:p w14:paraId="32B8CB88"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58.33</w:t>
            </w:r>
          </w:p>
        </w:tc>
        <w:tc>
          <w:tcPr>
            <w:tcW w:w="840" w:type="dxa"/>
            <w:vMerge/>
            <w:vAlign w:val="center"/>
          </w:tcPr>
          <w:p w14:paraId="7664FA3E" w14:textId="77777777" w:rsidR="00EB7C47" w:rsidRPr="007152B3" w:rsidRDefault="00EB7C47" w:rsidP="007152B3">
            <w:pPr>
              <w:pStyle w:val="InsideTable"/>
              <w:jc w:val="center"/>
              <w:rPr>
                <w:sz w:val="16"/>
                <w:szCs w:val="18"/>
                <w:lang w:val="en-GB" w:eastAsia="zh-CN"/>
              </w:rPr>
            </w:pPr>
          </w:p>
        </w:tc>
        <w:tc>
          <w:tcPr>
            <w:tcW w:w="642" w:type="dxa"/>
            <w:vAlign w:val="center"/>
          </w:tcPr>
          <w:p w14:paraId="1AE11490" w14:textId="5398A9A6" w:rsidR="00EB7C47" w:rsidRPr="007152B3" w:rsidRDefault="00971CEE" w:rsidP="007152B3">
            <w:pPr>
              <w:pStyle w:val="InsideTable"/>
              <w:jc w:val="center"/>
              <w:rPr>
                <w:sz w:val="16"/>
                <w:szCs w:val="18"/>
                <w:lang w:val="en-GB" w:eastAsia="zh-CN"/>
              </w:rPr>
            </w:pPr>
            <w:r>
              <w:rPr>
                <w:sz w:val="16"/>
                <w:szCs w:val="18"/>
                <w:lang w:val="en-GB" w:eastAsia="zh-CN"/>
              </w:rPr>
              <w:t>11.84</w:t>
            </w:r>
          </w:p>
        </w:tc>
        <w:tc>
          <w:tcPr>
            <w:tcW w:w="706" w:type="dxa"/>
            <w:vAlign w:val="center"/>
          </w:tcPr>
          <w:p w14:paraId="47DE8B7D" w14:textId="248334CD" w:rsidR="00EB7C47" w:rsidRPr="007152B3" w:rsidRDefault="00971CEE" w:rsidP="007152B3">
            <w:pPr>
              <w:pStyle w:val="InsideTable"/>
              <w:jc w:val="center"/>
              <w:rPr>
                <w:sz w:val="16"/>
                <w:szCs w:val="18"/>
                <w:lang w:val="en-GB" w:eastAsia="zh-CN"/>
              </w:rPr>
            </w:pPr>
            <w:r>
              <w:rPr>
                <w:sz w:val="16"/>
                <w:szCs w:val="18"/>
                <w:lang w:val="en-GB" w:eastAsia="zh-CN"/>
              </w:rPr>
              <w:t>399.58</w:t>
            </w:r>
          </w:p>
        </w:tc>
        <w:tc>
          <w:tcPr>
            <w:tcW w:w="820" w:type="dxa"/>
            <w:vMerge/>
            <w:vAlign w:val="center"/>
          </w:tcPr>
          <w:p w14:paraId="3F9A1693" w14:textId="77777777" w:rsidR="00EB7C47" w:rsidRPr="007152B3" w:rsidRDefault="00EB7C47" w:rsidP="007152B3">
            <w:pPr>
              <w:pStyle w:val="InsideTable"/>
              <w:jc w:val="center"/>
              <w:rPr>
                <w:sz w:val="16"/>
                <w:szCs w:val="18"/>
                <w:lang w:val="en-GB" w:eastAsia="zh-CN"/>
              </w:rPr>
            </w:pPr>
          </w:p>
        </w:tc>
        <w:tc>
          <w:tcPr>
            <w:tcW w:w="642" w:type="dxa"/>
            <w:vAlign w:val="center"/>
          </w:tcPr>
          <w:p w14:paraId="1560C8EA" w14:textId="11638BB0" w:rsidR="00EB7C47" w:rsidRPr="007152B3" w:rsidRDefault="00971CEE" w:rsidP="007152B3">
            <w:pPr>
              <w:pStyle w:val="InsideTable"/>
              <w:jc w:val="center"/>
              <w:rPr>
                <w:sz w:val="16"/>
                <w:szCs w:val="18"/>
                <w:lang w:val="en-GB" w:eastAsia="zh-CN"/>
              </w:rPr>
            </w:pPr>
            <w:r>
              <w:rPr>
                <w:sz w:val="16"/>
                <w:szCs w:val="18"/>
                <w:lang w:val="en-GB" w:eastAsia="zh-CN"/>
              </w:rPr>
              <w:t>11.07</w:t>
            </w:r>
          </w:p>
        </w:tc>
        <w:tc>
          <w:tcPr>
            <w:tcW w:w="706" w:type="dxa"/>
            <w:vAlign w:val="center"/>
          </w:tcPr>
          <w:p w14:paraId="3D0885BC" w14:textId="4176793F" w:rsidR="00EB7C47" w:rsidRPr="007152B3" w:rsidRDefault="00971CEE" w:rsidP="007152B3">
            <w:pPr>
              <w:pStyle w:val="InsideTable"/>
              <w:jc w:val="center"/>
              <w:rPr>
                <w:sz w:val="16"/>
                <w:szCs w:val="18"/>
                <w:lang w:val="en-GB" w:eastAsia="zh-CN"/>
              </w:rPr>
            </w:pPr>
            <w:r>
              <w:rPr>
                <w:sz w:val="16"/>
                <w:szCs w:val="18"/>
                <w:lang w:val="en-GB" w:eastAsia="zh-CN"/>
              </w:rPr>
              <w:t>367.13</w:t>
            </w:r>
          </w:p>
        </w:tc>
        <w:tc>
          <w:tcPr>
            <w:tcW w:w="820" w:type="dxa"/>
            <w:vMerge/>
            <w:vAlign w:val="center"/>
          </w:tcPr>
          <w:p w14:paraId="0AFF5724" w14:textId="77777777" w:rsidR="00EB7C47" w:rsidRPr="007152B3" w:rsidRDefault="00EB7C47" w:rsidP="007152B3">
            <w:pPr>
              <w:pStyle w:val="InsideTable"/>
              <w:jc w:val="center"/>
              <w:rPr>
                <w:sz w:val="16"/>
                <w:szCs w:val="18"/>
                <w:lang w:val="en-GB" w:eastAsia="zh-CN"/>
              </w:rPr>
            </w:pPr>
          </w:p>
        </w:tc>
        <w:tc>
          <w:tcPr>
            <w:tcW w:w="642" w:type="dxa"/>
            <w:vAlign w:val="center"/>
          </w:tcPr>
          <w:p w14:paraId="00BEAB64" w14:textId="2FE15740" w:rsidR="00EB7C47" w:rsidRPr="007152B3" w:rsidRDefault="00971CEE" w:rsidP="007152B3">
            <w:pPr>
              <w:pStyle w:val="InsideTable"/>
              <w:jc w:val="center"/>
              <w:rPr>
                <w:sz w:val="16"/>
                <w:szCs w:val="18"/>
                <w:lang w:val="en-GB" w:eastAsia="zh-CN"/>
              </w:rPr>
            </w:pPr>
            <w:r>
              <w:rPr>
                <w:sz w:val="16"/>
                <w:szCs w:val="18"/>
                <w:lang w:val="en-GB" w:eastAsia="zh-CN"/>
              </w:rPr>
              <w:t>6.140</w:t>
            </w:r>
          </w:p>
        </w:tc>
        <w:tc>
          <w:tcPr>
            <w:tcW w:w="706" w:type="dxa"/>
            <w:vAlign w:val="center"/>
          </w:tcPr>
          <w:p w14:paraId="2DC1CE5B" w14:textId="6505C297" w:rsidR="00EB7C47" w:rsidRPr="007152B3" w:rsidRDefault="00971CEE" w:rsidP="007152B3">
            <w:pPr>
              <w:pStyle w:val="InsideTable"/>
              <w:jc w:val="center"/>
              <w:rPr>
                <w:sz w:val="16"/>
                <w:szCs w:val="18"/>
                <w:lang w:val="en-GB" w:eastAsia="zh-CN"/>
              </w:rPr>
            </w:pPr>
            <w:r>
              <w:rPr>
                <w:sz w:val="16"/>
                <w:szCs w:val="18"/>
                <w:lang w:val="en-GB" w:eastAsia="zh-CN"/>
              </w:rPr>
              <w:t>159.07</w:t>
            </w:r>
          </w:p>
        </w:tc>
        <w:tc>
          <w:tcPr>
            <w:tcW w:w="820" w:type="dxa"/>
            <w:vMerge/>
            <w:vAlign w:val="center"/>
          </w:tcPr>
          <w:p w14:paraId="7F164748" w14:textId="77777777" w:rsidR="00EB7C47" w:rsidRPr="007152B3" w:rsidRDefault="00EB7C47" w:rsidP="007152B3">
            <w:pPr>
              <w:pStyle w:val="InsideTable"/>
              <w:jc w:val="center"/>
              <w:rPr>
                <w:sz w:val="16"/>
                <w:szCs w:val="18"/>
                <w:lang w:val="en-GB" w:eastAsia="zh-CN"/>
              </w:rPr>
            </w:pPr>
          </w:p>
        </w:tc>
        <w:tc>
          <w:tcPr>
            <w:tcW w:w="1176" w:type="dxa"/>
            <w:vAlign w:val="center"/>
          </w:tcPr>
          <w:p w14:paraId="14B992C7" w14:textId="35E93BAB" w:rsidR="00EB7C47" w:rsidRPr="007152B3" w:rsidRDefault="00971CEE" w:rsidP="007152B3">
            <w:pPr>
              <w:pStyle w:val="InsideTable"/>
              <w:jc w:val="center"/>
              <w:rPr>
                <w:sz w:val="16"/>
                <w:szCs w:val="18"/>
                <w:lang w:val="en-GB" w:eastAsia="zh-CN"/>
              </w:rPr>
            </w:pPr>
            <w:r>
              <w:rPr>
                <w:sz w:val="16"/>
                <w:szCs w:val="18"/>
                <w:lang w:val="en-GB" w:eastAsia="zh-CN"/>
              </w:rPr>
              <w:t>2.37</w:t>
            </w:r>
          </w:p>
        </w:tc>
      </w:tr>
    </w:tbl>
    <w:p w14:paraId="0DF40AAA" w14:textId="77777777" w:rsidR="00EB7C47" w:rsidRDefault="00EB7C47" w:rsidP="00352524">
      <w:pPr>
        <w:rPr>
          <w:lang w:val="en-GB" w:eastAsia="zh-CN"/>
        </w:rPr>
      </w:pPr>
    </w:p>
    <w:p w14:paraId="6FBBC538" w14:textId="3475D219" w:rsidR="00352524" w:rsidRDefault="00352524" w:rsidP="00352524">
      <w:pPr>
        <w:rPr>
          <w:lang w:val="en-GB" w:eastAsia="zh-CN"/>
        </w:rPr>
      </w:pPr>
      <w:r w:rsidRPr="00352524">
        <w:rPr>
          <w:lang w:val="en-GB" w:eastAsia="zh-CN"/>
        </w:rPr>
        <w:t>It can be found that the proposed model has much better agreement with the experimental results than previous thermal models at various rotation speeds and mean effective pressures. It is required to mention that in</w:t>
      </w:r>
      <w:r w:rsidR="00F57D2F">
        <w:rPr>
          <w:lang w:val="en-GB" w:eastAsia="zh-CN"/>
        </w:rPr>
        <w:t xml:space="preserve"> all thermal models both power </w:t>
      </w:r>
      <w:r w:rsidR="00F57D2F" w:rsidRPr="00F57D2F">
        <w:rPr>
          <w:i/>
          <w:lang w:val="en-GB" w:eastAsia="zh-CN"/>
        </w:rPr>
        <w:t>W</w:t>
      </w:r>
      <w:r w:rsidR="00F57D2F">
        <w:rPr>
          <w:lang w:val="en-GB" w:eastAsia="zh-CN"/>
        </w:rPr>
        <w:t xml:space="preserve"> and input heat </w:t>
      </w:r>
      <w:r w:rsidR="00F57D2F" w:rsidRPr="00F57D2F">
        <w:rPr>
          <w:i/>
          <w:lang w:val="en-GB" w:eastAsia="zh-CN"/>
        </w:rPr>
        <w:t>Q</w:t>
      </w:r>
      <w:r w:rsidRPr="00352524">
        <w:rPr>
          <w:lang w:val="en-GB" w:eastAsia="zh-CN"/>
        </w:rPr>
        <w:t xml:space="preserve"> were determined by the thermal process of heat transfer between the wall and worki</w:t>
      </w:r>
      <w:r w:rsidR="00F57D2F">
        <w:rPr>
          <w:lang w:val="en-GB" w:eastAsia="zh-CN"/>
        </w:rPr>
        <w:t xml:space="preserve">ng gas. In the proposed model, </w:t>
      </w:r>
      <w:r w:rsidRPr="00F57D2F">
        <w:rPr>
          <w:i/>
          <w:lang w:val="en-GB" w:eastAsia="zh-CN"/>
        </w:rPr>
        <w:t>W</w:t>
      </w:r>
      <w:r w:rsidR="00271A2F">
        <w:rPr>
          <w:lang w:val="en-GB" w:eastAsia="zh-CN"/>
        </w:rPr>
        <w:t xml:space="preserve"> and </w:t>
      </w:r>
      <w:r w:rsidR="00271A2F" w:rsidRPr="00271A2F">
        <w:rPr>
          <w:i/>
          <w:lang w:val="en-GB" w:eastAsia="zh-CN"/>
        </w:rPr>
        <w:t>Q</w:t>
      </w:r>
      <w:r w:rsidRPr="00352524">
        <w:rPr>
          <w:lang w:val="en-GB" w:eastAsia="zh-CN"/>
        </w:rPr>
        <w:t xml:space="preserve"> are obtained by Equation</w:t>
      </w:r>
      <w:r w:rsidR="00B05B06">
        <w:rPr>
          <w:lang w:val="en-GB" w:eastAsia="zh-CN"/>
        </w:rPr>
        <w:t xml:space="preserve"> 8</w:t>
      </w:r>
      <w:r w:rsidRPr="00352524">
        <w:rPr>
          <w:lang w:val="en-GB" w:eastAsia="zh-CN"/>
        </w:rPr>
        <w:t xml:space="preserve"> and</w:t>
      </w:r>
      <w:r w:rsidR="00B05B06">
        <w:rPr>
          <w:lang w:val="en-GB" w:eastAsia="zh-CN"/>
        </w:rPr>
        <w:t xml:space="preserve"> 9</w:t>
      </w:r>
      <w:r w:rsidRPr="00352524">
        <w:rPr>
          <w:lang w:val="en-GB" w:eastAsia="zh-CN"/>
        </w:rPr>
        <w:t>. Therefore</w:t>
      </w:r>
      <w:r w:rsidR="00F57D2F">
        <w:rPr>
          <w:lang w:val="en-GB" w:eastAsia="zh-CN"/>
        </w:rPr>
        <w:t xml:space="preserve">, </w:t>
      </w:r>
      <w:r w:rsidR="00EE1577">
        <w:rPr>
          <w:lang w:val="en-GB" w:eastAsia="zh-CN"/>
        </w:rPr>
        <w:t xml:space="preserve">all the three parameters </w:t>
      </w:r>
      <w:r w:rsidRPr="00EE1577">
        <w:rPr>
          <w:i/>
          <w:lang w:val="en-GB" w:eastAsia="zh-CN"/>
        </w:rPr>
        <w:t>W</w:t>
      </w:r>
      <w:r w:rsidRPr="00352524">
        <w:rPr>
          <w:lang w:val="en-GB" w:eastAsia="zh-CN"/>
        </w:rPr>
        <w:t xml:space="preserve">, </w:t>
      </w:r>
      <w:r w:rsidR="00EE1577" w:rsidRPr="00EE1577">
        <w:rPr>
          <w:i/>
          <w:lang w:val="en-GB" w:eastAsia="zh-CN"/>
        </w:rPr>
        <w:t>Q</w:t>
      </w:r>
      <w:r w:rsidR="00EE1577">
        <w:rPr>
          <w:lang w:val="en-GB" w:eastAsia="zh-CN"/>
        </w:rPr>
        <w:t xml:space="preserve"> and </w:t>
      </w:r>
      <w:r w:rsidR="00EE1577" w:rsidRPr="00EE1577">
        <w:rPr>
          <w:i/>
          <w:lang w:val="en-GB" w:eastAsia="zh-CN"/>
        </w:rPr>
        <w:t>η</w:t>
      </w:r>
      <w:r w:rsidRPr="00352524">
        <w:rPr>
          <w:lang w:val="en-GB" w:eastAsia="zh-CN"/>
        </w:rPr>
        <w:t xml:space="preserve"> are determined by the thermal model and input parameters to the model.</w:t>
      </w:r>
      <w:r>
        <w:rPr>
          <w:lang w:val="en-GB" w:eastAsia="zh-CN"/>
        </w:rPr>
        <w:t xml:space="preserve"> These input parameters include</w:t>
      </w:r>
      <w:r w:rsidRPr="00352524">
        <w:rPr>
          <w:lang w:val="en-GB" w:eastAsia="zh-CN"/>
        </w:rPr>
        <w:t xml:space="preserve"> heater, cooler, mean effective pressure, type of working gas and geometrical specification of the engine.</w:t>
      </w:r>
    </w:p>
    <w:p w14:paraId="4A45CAAE" w14:textId="6BA44420" w:rsidR="00624F62" w:rsidRDefault="00624F62" w:rsidP="00352524">
      <w:pPr>
        <w:rPr>
          <w:lang w:val="en-GB" w:eastAsia="zh-CN"/>
        </w:rPr>
      </w:pPr>
      <w:r>
        <w:rPr>
          <w:lang w:val="en-GB" w:eastAsia="zh-CN"/>
        </w:rPr>
        <w:fldChar w:fldCharType="begin"/>
      </w:r>
      <w:r>
        <w:rPr>
          <w:lang w:val="en-GB" w:eastAsia="zh-CN"/>
        </w:rPr>
        <w:instrText xml:space="preserve"> REF _Ref477097317 \h </w:instrText>
      </w:r>
      <w:r>
        <w:rPr>
          <w:lang w:val="en-GB" w:eastAsia="zh-CN"/>
        </w:rPr>
      </w:r>
      <w:r>
        <w:rPr>
          <w:lang w:val="en-GB" w:eastAsia="zh-CN"/>
        </w:rPr>
        <w:fldChar w:fldCharType="separate"/>
      </w:r>
      <w:r w:rsidR="004A6C04" w:rsidRPr="00C95AA9">
        <w:rPr>
          <w:lang w:val="en-GB" w:eastAsia="zh-CN"/>
        </w:rPr>
        <w:t xml:space="preserve">Table </w:t>
      </w:r>
      <w:r w:rsidR="004A6C04">
        <w:rPr>
          <w:noProof/>
          <w:lang w:val="en-GB" w:eastAsia="zh-CN"/>
        </w:rPr>
        <w:t>2</w:t>
      </w:r>
      <w:r>
        <w:rPr>
          <w:lang w:val="en-GB" w:eastAsia="zh-CN"/>
        </w:rPr>
        <w:fldChar w:fldCharType="end"/>
      </w:r>
      <w:r>
        <w:rPr>
          <w:lang w:val="en-GB" w:eastAsia="zh-CN"/>
        </w:rPr>
        <w:t xml:space="preserve"> and </w:t>
      </w:r>
      <w:r>
        <w:rPr>
          <w:lang w:val="en-GB" w:eastAsia="zh-CN"/>
        </w:rPr>
        <w:fldChar w:fldCharType="begin"/>
      </w:r>
      <w:r>
        <w:rPr>
          <w:lang w:val="en-GB" w:eastAsia="zh-CN"/>
        </w:rPr>
        <w:instrText xml:space="preserve"> REF _Ref477097347 \h </w:instrText>
      </w:r>
      <w:r>
        <w:rPr>
          <w:lang w:val="en-GB" w:eastAsia="zh-CN"/>
        </w:rPr>
      </w:r>
      <w:r>
        <w:rPr>
          <w:lang w:val="en-GB" w:eastAsia="zh-CN"/>
        </w:rPr>
        <w:fldChar w:fldCharType="separate"/>
      </w:r>
      <w:r w:rsidR="004A6C04" w:rsidRPr="00C95AA9">
        <w:rPr>
          <w:lang w:val="en-GB" w:eastAsia="zh-CN"/>
        </w:rPr>
        <w:t xml:space="preserve">Table </w:t>
      </w:r>
      <w:r w:rsidR="004A6C04">
        <w:rPr>
          <w:noProof/>
          <w:lang w:val="en-GB" w:eastAsia="zh-CN"/>
        </w:rPr>
        <w:t>3</w:t>
      </w:r>
      <w:r>
        <w:rPr>
          <w:lang w:val="en-GB" w:eastAsia="zh-CN"/>
        </w:rPr>
        <w:fldChar w:fldCharType="end"/>
      </w:r>
      <w:r>
        <w:rPr>
          <w:lang w:val="en-GB" w:eastAsia="zh-CN"/>
        </w:rPr>
        <w:t xml:space="preserve"> </w:t>
      </w:r>
      <w:r w:rsidRPr="00624F62">
        <w:rPr>
          <w:lang w:val="en-GB" w:eastAsia="zh-CN"/>
        </w:rPr>
        <w:t>indicate that when mean effective pressur</w:t>
      </w:r>
      <w:r w:rsidR="0016613B">
        <w:rPr>
          <w:lang w:val="en-GB" w:eastAsia="zh-CN"/>
        </w:rPr>
        <w:t xml:space="preserve">e of the engine increases from 2.76 MPa to </w:t>
      </w:r>
      <w:r w:rsidRPr="00624F62">
        <w:rPr>
          <w:lang w:val="en-GB" w:eastAsia="zh-CN"/>
        </w:rPr>
        <w:t>6.90</w:t>
      </w:r>
      <w:r w:rsidR="0016613B">
        <w:rPr>
          <w:lang w:val="en-GB" w:eastAsia="zh-CN"/>
        </w:rPr>
        <w:t xml:space="preserve"> MPa</w:t>
      </w:r>
      <w:r w:rsidRPr="00624F62">
        <w:rPr>
          <w:lang w:val="en-GB" w:eastAsia="zh-CN"/>
        </w:rPr>
        <w:t>, best performance (efficiency and power) prediction of the proposed model exists. When</w:t>
      </w:r>
      <w:r w:rsidR="0016613B">
        <w:rPr>
          <w:lang w:val="en-GB" w:eastAsia="zh-CN"/>
        </w:rPr>
        <w:t xml:space="preserve"> rotation speed increases from </w:t>
      </w:r>
      <w:r w:rsidRPr="00624F62">
        <w:rPr>
          <w:lang w:val="en-GB" w:eastAsia="zh-CN"/>
        </w:rPr>
        <w:t>16.67</w:t>
      </w:r>
      <w:r w:rsidR="0016613B">
        <w:rPr>
          <w:lang w:val="en-GB" w:eastAsia="zh-CN"/>
        </w:rPr>
        <w:t xml:space="preserve"> Hz to </w:t>
      </w:r>
      <w:r w:rsidRPr="00624F62">
        <w:rPr>
          <w:lang w:val="en-GB" w:eastAsia="zh-CN"/>
        </w:rPr>
        <w:t>58.33</w:t>
      </w:r>
      <w:r w:rsidR="0016613B">
        <w:rPr>
          <w:lang w:val="en-GB" w:eastAsia="zh-CN"/>
        </w:rPr>
        <w:t xml:space="preserve"> Hz</w:t>
      </w:r>
      <w:r w:rsidRPr="00624F62">
        <w:rPr>
          <w:lang w:val="en-GB" w:eastAsia="zh-CN"/>
        </w:rPr>
        <w:t>, error in prediction of performance of the proposed model increases. The proposed model may have the best performance prediction at a low rotation speed, with mean e</w:t>
      </w:r>
      <w:r w:rsidR="00D44F9B">
        <w:rPr>
          <w:lang w:val="en-GB" w:eastAsia="zh-CN"/>
        </w:rPr>
        <w:t xml:space="preserve">ffective pressure between </w:t>
      </w:r>
      <w:r w:rsidRPr="00624F62">
        <w:rPr>
          <w:lang w:val="en-GB" w:eastAsia="zh-CN"/>
        </w:rPr>
        <w:t>4.14</w:t>
      </w:r>
      <w:r w:rsidR="00D44F9B">
        <w:rPr>
          <w:lang w:val="en-GB" w:eastAsia="zh-CN"/>
        </w:rPr>
        <w:t xml:space="preserve"> MPa and </w:t>
      </w:r>
      <w:r w:rsidRPr="00624F62">
        <w:rPr>
          <w:lang w:val="en-GB" w:eastAsia="zh-CN"/>
        </w:rPr>
        <w:t>5.52</w:t>
      </w:r>
      <w:r w:rsidR="00D44F9B">
        <w:rPr>
          <w:lang w:val="en-GB" w:eastAsia="zh-CN"/>
        </w:rPr>
        <w:t xml:space="preserve"> MPa</w:t>
      </w:r>
      <w:r w:rsidRPr="00624F62">
        <w:rPr>
          <w:lang w:val="en-GB" w:eastAsia="zh-CN"/>
        </w:rPr>
        <w:t>.</w:t>
      </w:r>
    </w:p>
    <w:p w14:paraId="35794766" w14:textId="1D886B63" w:rsidR="00BF5511" w:rsidRDefault="00BF5511" w:rsidP="00352524">
      <w:pPr>
        <w:rPr>
          <w:lang w:val="en-GB" w:eastAsia="zh-CN"/>
        </w:rPr>
      </w:pPr>
      <w:r w:rsidRPr="00BF5511">
        <w:rPr>
          <w:lang w:val="en-GB" w:eastAsia="zh-CN"/>
        </w:rPr>
        <w:t>However, there is still s</w:t>
      </w:r>
      <w:r>
        <w:rPr>
          <w:lang w:val="en-GB" w:eastAsia="zh-CN"/>
        </w:rPr>
        <w:t xml:space="preserve">ome discrepancy between the </w:t>
      </w:r>
      <w:r w:rsidRPr="00BF5511">
        <w:rPr>
          <w:lang w:val="en-GB" w:eastAsia="zh-CN"/>
        </w:rPr>
        <w:t>simulation results of proposed model and the experimental data. In the future researches, more accurate models of Stirling engine may be developed by considering other irreversibilities such as heat loss to the environment, gas spring hysteresis, and etc. It is worth pointing that there are more accurate Stirling engine models. For example, polytropic simulation models of Stirling engine show higher accuracy than our proposed model</w:t>
      </w:r>
      <w:r w:rsidR="00FE3EB0">
        <w:rPr>
          <w:lang w:val="en-GB" w:eastAsia="zh-CN"/>
        </w:rPr>
        <w:t xml:space="preserve"> </w:t>
      </w:r>
      <w:r w:rsidR="00FE3EB0">
        <w:rPr>
          <w:lang w:val="en-GB" w:eastAsia="zh-CN"/>
        </w:rPr>
        <w:fldChar w:fldCharType="begin" w:fldLock="1"/>
      </w:r>
      <w:r w:rsidR="004A6C04">
        <w:rPr>
          <w:lang w:val="en-GB" w:eastAsia="zh-CN"/>
        </w:rPr>
        <w:instrText>ADDIN CSL_CITATION { "citationItems" : [ { "id" : "ITEM-1", "itemData" : { "ISSN" : "0306-2619", "author" : [ { "dropping-particle" : "", "family" : "Babaelahi", "given" : "Mojtaba", "non-dropping-particle" : "", "parse-names" : false, "suffix" : "" }, { "dropping-particle" : "", "family" : "Sayyaadi", "given" : "Hoseyn", "non-dropping-particle" : "", "parse-names" : false, "suffix" : "" } ], "container-title" : "Applied Energy", "id" : "ITEM-1", "issued" : { "date-parts" : [ [ "2015" ] ] }, "page" : "143-159", "title" : "A new thermal model based on polytropic numerical simulation of Stirling engines", "type" : "article-journal", "volume" : "141" }, "uris" : [ "http://www.mendeley.com/documents/?uuid=56f9b539-1802-4abf-95df-4131d82bc3ce" ] } ], "mendeley" : { "formattedCitation" : "[12]", "plainTextFormattedCitation" : "[12]", "previouslyFormattedCitation" : "[19]" }, "properties" : { "noteIndex" : 0 }, "schema" : "https://github.com/citation-style-language/schema/raw/master/csl-citation.json" }</w:instrText>
      </w:r>
      <w:r w:rsidR="00FE3EB0">
        <w:rPr>
          <w:lang w:val="en-GB" w:eastAsia="zh-CN"/>
        </w:rPr>
        <w:fldChar w:fldCharType="separate"/>
      </w:r>
      <w:r w:rsidR="004A6C04" w:rsidRPr="004A6C04">
        <w:rPr>
          <w:noProof/>
          <w:lang w:val="en-GB" w:eastAsia="zh-CN"/>
        </w:rPr>
        <w:t>[12]</w:t>
      </w:r>
      <w:r w:rsidR="00FE3EB0">
        <w:rPr>
          <w:lang w:val="en-GB" w:eastAsia="zh-CN"/>
        </w:rPr>
        <w:fldChar w:fldCharType="end"/>
      </w:r>
      <w:r w:rsidR="00FE3EB0">
        <w:rPr>
          <w:lang w:val="en-GB" w:eastAsia="zh-CN"/>
        </w:rPr>
        <w:t xml:space="preserve">, </w:t>
      </w:r>
      <w:r w:rsidR="00FE3EB0">
        <w:rPr>
          <w:lang w:val="en-GB" w:eastAsia="zh-CN"/>
        </w:rPr>
        <w:fldChar w:fldCharType="begin" w:fldLock="1"/>
      </w:r>
      <w:r w:rsidR="004A6C04">
        <w:rPr>
          <w:lang w:val="en-GB" w:eastAsia="zh-CN"/>
        </w:rPr>
        <w:instrText>ADDIN CSL_CITATION { "citationItems" : [ { "id" : "ITEM-1", "itemData" : { "ISSN" : "0196-8904", "abstract" : "Abstract Thermal models for the simulation of Stirling engines need to have greater accuracy along with simple and low-cost calculation. In this regard, a new closed-form thermal model was presented for the thermal simulation of Stirling engines. The new model called {PFST} (polytropic-finite speed thermodynamics) was developed based on the combination of polytropic analysis of expansion/compression processes and the concept of finite speed thermodynamics (FST). Therefore, compression/expansion works of compression/expansion processes and transferred heat into the heater of Stirling engines were determined based on polytropic analysis, instead of isothermal processes of the ideal Stirling cycle. The calculated work of polytropic processes was corrected to include the effects of internal irreversibilities including pressure throttling in heat exchangers, mechanical friction, and finite motion of the pistons. Output power and thermal efficiency of Stirling engines were calculated as functions of various engine parameters. The developed {PFST} model was implemented on a prototype Stirling engine, called GPU-3 engine, and the obtained results were compared with those of other closed-form and numerical models as well as experimental data. It was found that the new closed-form model, in addition to its simple and low-cost calculation, had the same order of accuracy as recently developed numerical models. ", "author" : [ { "dropping-particle" : "", "family" : "Hosseinzade", "given" : "Hadi", "non-dropping-particle" : "", "parse-names" : false, "suffix" : "" }, { "dropping-particle" : "", "family" : "Sayyaadi", "given" : "Hoseyn", "non-dropping-particle" : "", "parse-names" : false, "suffix" : "" }, { "dropping-particle" : "", "family" : "Babaelahi", "given" : "Mojtaba", "non-dropping-particle" : "", "parse-names" : false, "suffix" : "" } ], "container-title" : "Energy Conversion and Management", "id" : "ITEM-1", "issued" : { "date-parts" : [ [ "2015" ] ] }, "page" : "395-408", "title" : "A new closed-form analytical thermal model for simulating Stirling engines based on polytropic-finite speed thermodynamics", "type" : "article-journal", "volume" : "90" }, "uris" : [ "http://www.mendeley.com/documents/?uuid=37e8fe14-7e7b-46a0-8c26-62572b9fdf8c" ] } ], "mendeley" : { "formattedCitation" : "[16]", "plainTextFormattedCitation" : "[16]", "previouslyFormattedCitation" : "[23]" }, "properties" : { "noteIndex" : 0 }, "schema" : "https://github.com/citation-style-language/schema/raw/master/csl-citation.json" }</w:instrText>
      </w:r>
      <w:r w:rsidR="00FE3EB0">
        <w:rPr>
          <w:lang w:val="en-GB" w:eastAsia="zh-CN"/>
        </w:rPr>
        <w:fldChar w:fldCharType="separate"/>
      </w:r>
      <w:r w:rsidR="004A6C04" w:rsidRPr="004A6C04">
        <w:rPr>
          <w:noProof/>
          <w:lang w:val="en-GB" w:eastAsia="zh-CN"/>
        </w:rPr>
        <w:t>[16]</w:t>
      </w:r>
      <w:r w:rsidR="00FE3EB0">
        <w:rPr>
          <w:lang w:val="en-GB" w:eastAsia="zh-CN"/>
        </w:rPr>
        <w:fldChar w:fldCharType="end"/>
      </w:r>
      <w:r w:rsidRPr="00BF5511">
        <w:rPr>
          <w:lang w:val="en-GB" w:eastAsia="zh-CN"/>
        </w:rPr>
        <w:t>. However, the model needs more costly calculations and the polytropic indexes are engine-specific.</w:t>
      </w:r>
    </w:p>
    <w:p w14:paraId="456BD74A" w14:textId="488D30EB" w:rsidR="00ED0245" w:rsidRDefault="00ED0245" w:rsidP="000D6779">
      <w:pPr>
        <w:pStyle w:val="2"/>
        <w:rPr>
          <w:lang w:val="en-GB" w:eastAsia="zh-CN"/>
        </w:rPr>
      </w:pPr>
      <w:r>
        <w:rPr>
          <w:lang w:val="en-GB" w:eastAsia="zh-CN"/>
        </w:rPr>
        <w:t xml:space="preserve">3.3. </w:t>
      </w:r>
      <w:r w:rsidRPr="00ED0245">
        <w:rPr>
          <w:lang w:val="en-GB" w:eastAsia="zh-CN"/>
        </w:rPr>
        <w:t>Heat transfer between the engine and the fluids</w:t>
      </w:r>
    </w:p>
    <w:p w14:paraId="752E453A" w14:textId="6C27C9EB" w:rsidR="00ED0245" w:rsidRDefault="000D6779" w:rsidP="00352524">
      <w:pPr>
        <w:rPr>
          <w:lang w:val="en-GB" w:eastAsia="zh-CN"/>
        </w:rPr>
      </w:pPr>
      <w:r w:rsidRPr="000D6779">
        <w:rPr>
          <w:lang w:val="en-GB" w:eastAsia="zh-CN"/>
        </w:rPr>
        <w:t>For a Stirling engine thermal process, the wall temperatures of the heater and cooler are considered to be uniform and constant. The heat transferred between the wall and the fluids is</w:t>
      </w:r>
    </w:p>
    <w:p w14:paraId="7B191A75" w14:textId="2CE2006E" w:rsidR="000D6779" w:rsidRPr="00B42C83" w:rsidRDefault="00B42C83" w:rsidP="00A0309B">
      <w:pPr>
        <w:pStyle w:val="Fomula"/>
      </w:pPr>
      <w:r w:rsidRPr="00B42C83">
        <w:rPr>
          <w:noProof/>
        </w:rPr>
        <w:drawing>
          <wp:inline distT="0" distB="0" distL="0" distR="0" wp14:anchorId="60464011" wp14:editId="4719DC38">
            <wp:extent cx="1450299" cy="145030"/>
            <wp:effectExtent l="0" t="0" r="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70065" cy="157007"/>
                    </a:xfrm>
                    <a:prstGeom prst="rect">
                      <a:avLst/>
                    </a:prstGeom>
                  </pic:spPr>
                </pic:pic>
              </a:graphicData>
            </a:graphic>
          </wp:inline>
        </w:drawing>
      </w:r>
      <w:r>
        <w:t xml:space="preserve">    </w:t>
      </w:r>
      <w:r>
        <w:tab/>
      </w:r>
      <w:r w:rsidR="00E37FEC">
        <w:tab/>
      </w:r>
      <w:r w:rsidR="00E37FEC">
        <w:tab/>
      </w:r>
      <w:r w:rsidRPr="00ED5C4F">
        <w:rPr>
          <w:rFonts w:hint="eastAsia"/>
        </w:rPr>
        <w:t>(</w:t>
      </w:r>
      <w:r>
        <w:t>24</w:t>
      </w:r>
      <w:r w:rsidRPr="00ED5C4F">
        <w:rPr>
          <w:rFonts w:hint="eastAsia"/>
        </w:rPr>
        <w:t>)</w:t>
      </w:r>
    </w:p>
    <w:p w14:paraId="0119D675" w14:textId="200EECA9" w:rsidR="000D6779" w:rsidRDefault="000D6779" w:rsidP="00352524">
      <w:pPr>
        <w:rPr>
          <w:lang w:val="en-GB" w:eastAsia="zh-CN"/>
        </w:rPr>
      </w:pPr>
      <w:r>
        <w:rPr>
          <w:lang w:val="en-GB" w:eastAsia="zh-CN"/>
        </w:rPr>
        <w:t xml:space="preserve">with </w:t>
      </w:r>
      <w:proofErr w:type="gramStart"/>
      <w:r w:rsidRPr="000D6779">
        <w:rPr>
          <w:i/>
          <w:lang w:val="en-GB" w:eastAsia="zh-CN"/>
        </w:rPr>
        <w:t>T</w:t>
      </w:r>
      <w:r w:rsidRPr="000D6779">
        <w:rPr>
          <w:lang w:val="en-GB" w:eastAsia="zh-CN"/>
        </w:rPr>
        <w:t>(</w:t>
      </w:r>
      <w:proofErr w:type="gramEnd"/>
      <w:r w:rsidRPr="000D6779">
        <w:rPr>
          <w:lang w:val="en-GB" w:eastAsia="zh-CN"/>
        </w:rPr>
        <w:t>0)</w:t>
      </w:r>
      <w:r>
        <w:rPr>
          <w:lang w:val="en-GB" w:eastAsia="zh-CN"/>
        </w:rPr>
        <w:t xml:space="preserve"> </w:t>
      </w:r>
      <w:r w:rsidRPr="000D6779">
        <w:rPr>
          <w:lang w:val="en-GB" w:eastAsia="zh-CN"/>
        </w:rPr>
        <w:t>=</w:t>
      </w:r>
      <w:r>
        <w:rPr>
          <w:lang w:val="en-GB" w:eastAsia="zh-CN"/>
        </w:rPr>
        <w:t xml:space="preserve"> </w:t>
      </w:r>
      <w:proofErr w:type="spellStart"/>
      <w:r>
        <w:rPr>
          <w:i/>
          <w:lang w:val="en-GB" w:eastAsia="zh-CN"/>
        </w:rPr>
        <w:t>T</w:t>
      </w:r>
      <w:r w:rsidRPr="000D6779">
        <w:rPr>
          <w:i/>
          <w:vertAlign w:val="subscript"/>
          <w:lang w:val="en-GB" w:eastAsia="zh-CN"/>
        </w:rPr>
        <w:t>i</w:t>
      </w:r>
      <w:proofErr w:type="spellEnd"/>
      <w:r>
        <w:rPr>
          <w:lang w:val="en-GB" w:eastAsia="zh-CN"/>
        </w:rPr>
        <w:t xml:space="preserve">, </w:t>
      </w:r>
      <w:r w:rsidRPr="000D6779">
        <w:rPr>
          <w:i/>
          <w:lang w:val="en-GB" w:eastAsia="zh-CN"/>
        </w:rPr>
        <w:t>T</w:t>
      </w:r>
      <w:r w:rsidRPr="000D6779">
        <w:rPr>
          <w:lang w:val="en-GB" w:eastAsia="zh-CN"/>
        </w:rPr>
        <w:t>(</w:t>
      </w:r>
      <w:r w:rsidRPr="000D6779">
        <w:rPr>
          <w:i/>
          <w:lang w:val="en-GB" w:eastAsia="zh-CN"/>
        </w:rPr>
        <w:t>A</w:t>
      </w:r>
      <w:r w:rsidRPr="000D6779">
        <w:rPr>
          <w:lang w:val="en-GB" w:eastAsia="zh-CN"/>
        </w:rPr>
        <w:t>)=</w:t>
      </w:r>
      <w:r w:rsidRPr="000D6779">
        <w:rPr>
          <w:i/>
          <w:lang w:val="en-GB" w:eastAsia="zh-CN"/>
        </w:rPr>
        <w:t>T</w:t>
      </w:r>
      <w:r w:rsidRPr="000D6779">
        <w:rPr>
          <w:i/>
          <w:vertAlign w:val="subscript"/>
          <w:lang w:val="en-GB" w:eastAsia="zh-CN"/>
        </w:rPr>
        <w:t>o</w:t>
      </w:r>
      <w:r w:rsidRPr="000D6779">
        <w:rPr>
          <w:lang w:val="en-GB" w:eastAsia="zh-CN"/>
        </w:rPr>
        <w:t>,</w:t>
      </w:r>
    </w:p>
    <w:p w14:paraId="71A9F972" w14:textId="3A56BCB5" w:rsidR="000D6779" w:rsidRPr="00A0309B" w:rsidRDefault="00A0309B" w:rsidP="00A0309B">
      <w:pPr>
        <w:pStyle w:val="Fomula"/>
      </w:pPr>
      <w:r w:rsidRPr="00A0309B">
        <w:rPr>
          <w:noProof/>
        </w:rPr>
        <w:drawing>
          <wp:inline distT="0" distB="0" distL="0" distR="0" wp14:anchorId="04714FA4" wp14:editId="7BC62CC1">
            <wp:extent cx="1431334" cy="329711"/>
            <wp:effectExtent l="0" t="0" r="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87951" cy="342753"/>
                    </a:xfrm>
                    <a:prstGeom prst="rect">
                      <a:avLst/>
                    </a:prstGeom>
                  </pic:spPr>
                </pic:pic>
              </a:graphicData>
            </a:graphic>
          </wp:inline>
        </w:drawing>
      </w:r>
      <w:r>
        <w:t xml:space="preserve">    </w:t>
      </w:r>
      <w:r>
        <w:tab/>
      </w:r>
      <w:r>
        <w:tab/>
      </w:r>
      <w:r>
        <w:tab/>
      </w:r>
      <w:r w:rsidRPr="00ED5C4F">
        <w:rPr>
          <w:rFonts w:hint="eastAsia"/>
        </w:rPr>
        <w:t>(</w:t>
      </w:r>
      <w:r>
        <w:t>25</w:t>
      </w:r>
      <w:r w:rsidRPr="00ED5C4F">
        <w:rPr>
          <w:rFonts w:hint="eastAsia"/>
        </w:rPr>
        <w:t>)</w:t>
      </w:r>
    </w:p>
    <w:p w14:paraId="35D0441E" w14:textId="10ADF820" w:rsidR="002A67CE" w:rsidRDefault="00AF5599" w:rsidP="00352524">
      <w:pPr>
        <w:rPr>
          <w:lang w:val="en-GB" w:eastAsia="zh-CN"/>
        </w:rPr>
      </w:pPr>
      <w:r w:rsidRPr="00AF5599">
        <w:rPr>
          <w:lang w:val="en-GB" w:eastAsia="zh-CN"/>
        </w:rPr>
        <w:lastRenderedPageBreak/>
        <w:t xml:space="preserve">For a Stirling engine, </w:t>
      </w:r>
      <w:proofErr w:type="spellStart"/>
      <w:r w:rsidR="00FF0C4A" w:rsidRPr="00FF0C4A">
        <w:rPr>
          <w:i/>
          <w:lang w:val="en-GB" w:eastAsia="zh-CN"/>
        </w:rPr>
        <w:t>T</w:t>
      </w:r>
      <w:r w:rsidR="00FF0C4A" w:rsidRPr="00FF0C4A">
        <w:rPr>
          <w:i/>
          <w:vertAlign w:val="subscript"/>
          <w:lang w:val="en-GB" w:eastAsia="zh-CN"/>
        </w:rPr>
        <w:t>hw</w:t>
      </w:r>
      <w:proofErr w:type="spellEnd"/>
      <w:r w:rsidR="00FF0C4A">
        <w:rPr>
          <w:lang w:val="en-GB" w:eastAsia="zh-CN"/>
        </w:rPr>
        <w:t xml:space="preserve"> or </w:t>
      </w:r>
      <w:proofErr w:type="spellStart"/>
      <w:r w:rsidR="00FF0C4A" w:rsidRPr="00FF0C4A">
        <w:rPr>
          <w:i/>
          <w:lang w:val="en-GB" w:eastAsia="zh-CN"/>
        </w:rPr>
        <w:t>T</w:t>
      </w:r>
      <w:r w:rsidR="00FF0C4A" w:rsidRPr="00FF0C4A">
        <w:rPr>
          <w:i/>
          <w:vertAlign w:val="subscript"/>
          <w:lang w:val="en-GB" w:eastAsia="zh-CN"/>
        </w:rPr>
        <w:t>cw</w:t>
      </w:r>
      <w:proofErr w:type="spellEnd"/>
      <w:r w:rsidRPr="00AF5599">
        <w:rPr>
          <w:lang w:val="en-GB" w:eastAsia="zh-CN"/>
        </w:rPr>
        <w:t xml:space="preserve"> can be used to substitute </w:t>
      </w:r>
      <w:r w:rsidR="001F3422" w:rsidRPr="00FF0C4A">
        <w:rPr>
          <w:i/>
          <w:lang w:val="en-GB" w:eastAsia="zh-CN"/>
        </w:rPr>
        <w:t>T</w:t>
      </w:r>
      <w:r w:rsidR="001F3422">
        <w:rPr>
          <w:i/>
          <w:vertAlign w:val="subscript"/>
          <w:lang w:val="en-GB" w:eastAsia="zh-CN"/>
        </w:rPr>
        <w:t>w</w:t>
      </w:r>
      <w:r w:rsidRPr="00AF5599">
        <w:rPr>
          <w:lang w:val="en-GB" w:eastAsia="zh-CN"/>
        </w:rPr>
        <w:t xml:space="preserve"> to get the</w:t>
      </w:r>
      <w:r w:rsidR="00FF0C4A">
        <w:rPr>
          <w:lang w:val="en-GB" w:eastAsia="zh-CN"/>
        </w:rPr>
        <w:t xml:space="preserve"> relationships between </w:t>
      </w:r>
      <w:proofErr w:type="spellStart"/>
      <w:proofErr w:type="gramStart"/>
      <w:r w:rsidR="00FF0C4A" w:rsidRPr="00FF0C4A">
        <w:rPr>
          <w:i/>
          <w:lang w:val="en-GB" w:eastAsia="zh-CN"/>
        </w:rPr>
        <w:t>T</w:t>
      </w:r>
      <w:r w:rsidR="00FF0C4A">
        <w:rPr>
          <w:i/>
          <w:vertAlign w:val="subscript"/>
          <w:lang w:val="en-GB" w:eastAsia="zh-CN"/>
        </w:rPr>
        <w:t>i,h</w:t>
      </w:r>
      <w:proofErr w:type="spellEnd"/>
      <w:proofErr w:type="gramEnd"/>
      <w:r w:rsidRPr="00AF5599">
        <w:rPr>
          <w:lang w:val="en-GB" w:eastAsia="zh-CN"/>
        </w:rPr>
        <w:t xml:space="preserve">, </w:t>
      </w:r>
      <w:proofErr w:type="spellStart"/>
      <w:r w:rsidR="00FF0C4A" w:rsidRPr="00FF0C4A">
        <w:rPr>
          <w:i/>
          <w:lang w:val="en-GB" w:eastAsia="zh-CN"/>
        </w:rPr>
        <w:t>T</w:t>
      </w:r>
      <w:r w:rsidR="00FF0C4A">
        <w:rPr>
          <w:i/>
          <w:vertAlign w:val="subscript"/>
          <w:lang w:val="en-GB" w:eastAsia="zh-CN"/>
        </w:rPr>
        <w:t>o,h</w:t>
      </w:r>
      <w:proofErr w:type="spellEnd"/>
      <w:r w:rsidRPr="00AF5599">
        <w:rPr>
          <w:lang w:val="en-GB" w:eastAsia="zh-CN"/>
        </w:rPr>
        <w:t xml:space="preserve"> and </w:t>
      </w:r>
      <w:proofErr w:type="spellStart"/>
      <w:r w:rsidR="00FF0C4A" w:rsidRPr="00FF0C4A">
        <w:rPr>
          <w:i/>
          <w:lang w:val="en-GB" w:eastAsia="zh-CN"/>
        </w:rPr>
        <w:t>T</w:t>
      </w:r>
      <w:r w:rsidR="00FF0C4A">
        <w:rPr>
          <w:i/>
          <w:vertAlign w:val="subscript"/>
          <w:lang w:val="en-GB" w:eastAsia="zh-CN"/>
        </w:rPr>
        <w:t>h</w:t>
      </w:r>
      <w:r w:rsidR="00FF0C4A" w:rsidRPr="00FF0C4A">
        <w:rPr>
          <w:i/>
          <w:vertAlign w:val="subscript"/>
          <w:lang w:val="en-GB" w:eastAsia="zh-CN"/>
        </w:rPr>
        <w:t>w</w:t>
      </w:r>
      <w:proofErr w:type="spellEnd"/>
      <w:r w:rsidR="00FF0C4A">
        <w:rPr>
          <w:lang w:val="en-GB" w:eastAsia="zh-CN"/>
        </w:rPr>
        <w:t xml:space="preserve">, or </w:t>
      </w:r>
      <w:proofErr w:type="spellStart"/>
      <w:r w:rsidR="00FF0C4A" w:rsidRPr="00FF0C4A">
        <w:rPr>
          <w:i/>
          <w:lang w:val="en-GB" w:eastAsia="zh-CN"/>
        </w:rPr>
        <w:t>T</w:t>
      </w:r>
      <w:r w:rsidR="00FF0C4A">
        <w:rPr>
          <w:i/>
          <w:vertAlign w:val="subscript"/>
          <w:lang w:val="en-GB" w:eastAsia="zh-CN"/>
        </w:rPr>
        <w:t>i,c</w:t>
      </w:r>
      <w:proofErr w:type="spellEnd"/>
      <w:r w:rsidRPr="00AF5599">
        <w:rPr>
          <w:lang w:val="en-GB" w:eastAsia="zh-CN"/>
        </w:rPr>
        <w:t xml:space="preserve">, </w:t>
      </w:r>
      <w:proofErr w:type="spellStart"/>
      <w:r w:rsidR="00FF0C4A" w:rsidRPr="00FF0C4A">
        <w:rPr>
          <w:i/>
          <w:lang w:val="en-GB" w:eastAsia="zh-CN"/>
        </w:rPr>
        <w:t>T</w:t>
      </w:r>
      <w:r w:rsidR="00FF0C4A">
        <w:rPr>
          <w:i/>
          <w:vertAlign w:val="subscript"/>
          <w:lang w:val="en-GB" w:eastAsia="zh-CN"/>
        </w:rPr>
        <w:t>o,c</w:t>
      </w:r>
      <w:proofErr w:type="spellEnd"/>
      <w:r w:rsidR="00FF0C4A" w:rsidRPr="00AF5599">
        <w:rPr>
          <w:lang w:val="en-GB" w:eastAsia="zh-CN"/>
        </w:rPr>
        <w:t xml:space="preserve"> </w:t>
      </w:r>
      <w:r w:rsidRPr="00AF5599">
        <w:rPr>
          <w:lang w:val="en-GB" w:eastAsia="zh-CN"/>
        </w:rPr>
        <w:t xml:space="preserve">and </w:t>
      </w:r>
      <w:proofErr w:type="spellStart"/>
      <w:r w:rsidR="00FF0C4A" w:rsidRPr="00FF0C4A">
        <w:rPr>
          <w:i/>
          <w:lang w:val="en-GB" w:eastAsia="zh-CN"/>
        </w:rPr>
        <w:t>T</w:t>
      </w:r>
      <w:r w:rsidR="00FF0C4A" w:rsidRPr="00FF0C4A">
        <w:rPr>
          <w:i/>
          <w:vertAlign w:val="subscript"/>
          <w:lang w:val="en-GB" w:eastAsia="zh-CN"/>
        </w:rPr>
        <w:t>cw</w:t>
      </w:r>
      <w:proofErr w:type="spellEnd"/>
      <w:r w:rsidRPr="00AF5599">
        <w:rPr>
          <w:lang w:val="en-GB" w:eastAsia="zh-CN"/>
        </w:rPr>
        <w:t xml:space="preserve"> respectively.</w:t>
      </w:r>
    </w:p>
    <w:p w14:paraId="756EA7F6" w14:textId="60DE1162" w:rsidR="00A0309B" w:rsidRPr="00B42C83" w:rsidRDefault="00C21457" w:rsidP="00A0309B">
      <w:pPr>
        <w:pStyle w:val="Fomula"/>
      </w:pPr>
      <w:r w:rsidRPr="00C21457">
        <w:rPr>
          <w:noProof/>
        </w:rPr>
        <w:drawing>
          <wp:inline distT="0" distB="0" distL="0" distR="0" wp14:anchorId="0F42F6EA" wp14:editId="3E76C8C5">
            <wp:extent cx="1763838" cy="324516"/>
            <wp:effectExtent l="0" t="0" r="0" b="571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76973" cy="345331"/>
                    </a:xfrm>
                    <a:prstGeom prst="rect">
                      <a:avLst/>
                    </a:prstGeom>
                  </pic:spPr>
                </pic:pic>
              </a:graphicData>
            </a:graphic>
          </wp:inline>
        </w:drawing>
      </w:r>
      <w:r w:rsidR="00A0309B">
        <w:t xml:space="preserve"> </w:t>
      </w:r>
      <w:r>
        <w:tab/>
      </w:r>
      <w:r>
        <w:tab/>
      </w:r>
      <w:r w:rsidR="00A0309B">
        <w:tab/>
      </w:r>
      <w:r w:rsidR="00A0309B" w:rsidRPr="00ED5C4F">
        <w:rPr>
          <w:rFonts w:hint="eastAsia"/>
        </w:rPr>
        <w:t>(</w:t>
      </w:r>
      <w:r w:rsidR="00A0309B">
        <w:t>26</w:t>
      </w:r>
      <w:r w:rsidR="00A0309B" w:rsidRPr="00ED5C4F">
        <w:rPr>
          <w:rFonts w:hint="eastAsia"/>
        </w:rPr>
        <w:t>)</w:t>
      </w:r>
    </w:p>
    <w:p w14:paraId="5AA34905" w14:textId="240D2511" w:rsidR="00AF5599" w:rsidRPr="00A0309B" w:rsidRDefault="00930B11" w:rsidP="00A0309B">
      <w:pPr>
        <w:pStyle w:val="Fomula"/>
      </w:pPr>
      <w:r w:rsidRPr="00930B11">
        <w:rPr>
          <w:noProof/>
        </w:rPr>
        <w:drawing>
          <wp:inline distT="0" distB="0" distL="0" distR="0" wp14:anchorId="182FD965" wp14:editId="28AD1825">
            <wp:extent cx="1763838" cy="336157"/>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48655" cy="352322"/>
                    </a:xfrm>
                    <a:prstGeom prst="rect">
                      <a:avLst/>
                    </a:prstGeom>
                  </pic:spPr>
                </pic:pic>
              </a:graphicData>
            </a:graphic>
          </wp:inline>
        </w:drawing>
      </w:r>
      <w:r w:rsidR="00A0309B">
        <w:t xml:space="preserve">    </w:t>
      </w:r>
      <w:r w:rsidR="00A0309B">
        <w:tab/>
      </w:r>
      <w:r w:rsidR="00A0309B">
        <w:tab/>
      </w:r>
      <w:r w:rsidR="00A0309B">
        <w:tab/>
      </w:r>
      <w:r w:rsidR="00A0309B" w:rsidRPr="00ED5C4F">
        <w:rPr>
          <w:rFonts w:hint="eastAsia"/>
        </w:rPr>
        <w:t>(</w:t>
      </w:r>
      <w:r w:rsidR="00A0309B">
        <w:t>27</w:t>
      </w:r>
      <w:r w:rsidR="00A0309B" w:rsidRPr="00ED5C4F">
        <w:rPr>
          <w:rFonts w:hint="eastAsia"/>
        </w:rPr>
        <w:t>)</w:t>
      </w:r>
    </w:p>
    <w:p w14:paraId="1DD20677" w14:textId="4ADA2C78" w:rsidR="00AF5599" w:rsidRDefault="00AF5599" w:rsidP="00352524">
      <w:pPr>
        <w:rPr>
          <w:lang w:val="en-GB" w:eastAsia="zh-CN"/>
        </w:rPr>
      </w:pPr>
      <w:r w:rsidRPr="00AF5599">
        <w:rPr>
          <w:lang w:val="en-GB" w:eastAsia="zh-CN"/>
        </w:rPr>
        <w:t>Heat transferred from heating fluid to Stirling engine in a cycle</w:t>
      </w:r>
    </w:p>
    <w:p w14:paraId="59C56EB6" w14:textId="6CB4F70F" w:rsidR="00AF5599" w:rsidRPr="00A0309B" w:rsidRDefault="0062392F" w:rsidP="00A0309B">
      <w:pPr>
        <w:pStyle w:val="Fomula"/>
      </w:pPr>
      <w:r w:rsidRPr="0062392F">
        <w:rPr>
          <w:noProof/>
        </w:rPr>
        <w:drawing>
          <wp:inline distT="0" distB="0" distL="0" distR="0" wp14:anchorId="53AD72E6" wp14:editId="529E6D4F">
            <wp:extent cx="1649538" cy="137462"/>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25323" cy="210444"/>
                    </a:xfrm>
                    <a:prstGeom prst="rect">
                      <a:avLst/>
                    </a:prstGeom>
                  </pic:spPr>
                </pic:pic>
              </a:graphicData>
            </a:graphic>
          </wp:inline>
        </w:drawing>
      </w:r>
      <w:r w:rsidR="00A0309B">
        <w:t xml:space="preserve">    </w:t>
      </w:r>
      <w:r w:rsidR="00A0309B">
        <w:tab/>
      </w:r>
      <w:r w:rsidR="00A0309B">
        <w:tab/>
      </w:r>
      <w:r w:rsidR="00A0309B">
        <w:tab/>
      </w:r>
      <w:r w:rsidR="00A0309B" w:rsidRPr="00ED5C4F">
        <w:rPr>
          <w:rFonts w:hint="eastAsia"/>
        </w:rPr>
        <w:t>(</w:t>
      </w:r>
      <w:r w:rsidR="00A0309B">
        <w:t>28</w:t>
      </w:r>
      <w:r w:rsidR="00A0309B" w:rsidRPr="00ED5C4F">
        <w:rPr>
          <w:rFonts w:hint="eastAsia"/>
        </w:rPr>
        <w:t>)</w:t>
      </w:r>
    </w:p>
    <w:p w14:paraId="24135425" w14:textId="62F344E8" w:rsidR="00AF5599" w:rsidRDefault="00AF5599" w:rsidP="00352524">
      <w:pPr>
        <w:rPr>
          <w:lang w:val="en-GB" w:eastAsia="zh-CN"/>
        </w:rPr>
      </w:pPr>
      <w:r w:rsidRPr="00AF5599">
        <w:rPr>
          <w:lang w:val="en-GB" w:eastAsia="zh-CN"/>
        </w:rPr>
        <w:t>Heat transferred from Stirling engine to cooling fluid in a cycle</w:t>
      </w:r>
    </w:p>
    <w:p w14:paraId="159ADB97" w14:textId="4FC34252" w:rsidR="00AF5599" w:rsidRPr="00A0309B" w:rsidRDefault="00835815" w:rsidP="00A0309B">
      <w:pPr>
        <w:pStyle w:val="Fomula"/>
      </w:pPr>
      <w:r w:rsidRPr="00835815">
        <w:rPr>
          <w:noProof/>
        </w:rPr>
        <w:drawing>
          <wp:inline distT="0" distB="0" distL="0" distR="0" wp14:anchorId="296C58A1" wp14:editId="596E4E2A">
            <wp:extent cx="1937909" cy="140789"/>
            <wp:effectExtent l="0" t="0" r="0" b="1206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12098" cy="153444"/>
                    </a:xfrm>
                    <a:prstGeom prst="rect">
                      <a:avLst/>
                    </a:prstGeom>
                  </pic:spPr>
                </pic:pic>
              </a:graphicData>
            </a:graphic>
          </wp:inline>
        </w:drawing>
      </w:r>
      <w:r w:rsidR="00A0309B">
        <w:t xml:space="preserve"> </w:t>
      </w:r>
      <w:r>
        <w:tab/>
        <w:t xml:space="preserve">          </w:t>
      </w:r>
      <w:r w:rsidR="00A0309B">
        <w:tab/>
      </w:r>
      <w:r w:rsidR="0030634B">
        <w:tab/>
      </w:r>
      <w:r>
        <w:t xml:space="preserve">    </w:t>
      </w:r>
      <w:r w:rsidR="00A0309B" w:rsidRPr="00ED5C4F">
        <w:rPr>
          <w:rFonts w:hint="eastAsia"/>
        </w:rPr>
        <w:t>(</w:t>
      </w:r>
      <w:r w:rsidR="00A0309B">
        <w:t>29</w:t>
      </w:r>
      <w:r w:rsidR="00A0309B" w:rsidRPr="00ED5C4F">
        <w:rPr>
          <w:rFonts w:hint="eastAsia"/>
        </w:rPr>
        <w:t>)</w:t>
      </w:r>
    </w:p>
    <w:p w14:paraId="6622A6CE" w14:textId="74175931" w:rsidR="00AF5599" w:rsidRDefault="00700986" w:rsidP="00FE08D8">
      <w:pPr>
        <w:pStyle w:val="1"/>
        <w:rPr>
          <w:lang w:eastAsia="zh-CN"/>
        </w:rPr>
      </w:pPr>
      <w:r>
        <w:rPr>
          <w:lang w:eastAsia="zh-CN"/>
        </w:rPr>
        <w:t xml:space="preserve">4. </w:t>
      </w:r>
      <w:r w:rsidR="00AF5599" w:rsidRPr="00AF5599">
        <w:rPr>
          <w:lang w:eastAsia="zh-CN"/>
        </w:rPr>
        <w:t>Modeling</w:t>
      </w:r>
      <w:r w:rsidR="00AF5599" w:rsidRPr="00AF5599">
        <w:rPr>
          <w:lang w:val="en-GB" w:eastAsia="zh-CN"/>
        </w:rPr>
        <w:t xml:space="preserve"> of the SEAs</w:t>
      </w:r>
    </w:p>
    <w:p w14:paraId="590E0E33" w14:textId="21BD7D18" w:rsidR="00AF5599" w:rsidRDefault="0028704F" w:rsidP="00352524">
      <w:pPr>
        <w:rPr>
          <w:lang w:eastAsia="zh-CN"/>
        </w:rPr>
      </w:pPr>
      <w:r w:rsidRPr="0028704F">
        <w:rPr>
          <w:lang w:eastAsia="zh-CN"/>
        </w:rPr>
        <w:t>As mentioned in section</w:t>
      </w:r>
      <w:r>
        <w:rPr>
          <w:lang w:eastAsia="zh-CN"/>
        </w:rPr>
        <w:t xml:space="preserve"> 2</w:t>
      </w:r>
      <w:r w:rsidRPr="0028704F">
        <w:rPr>
          <w:lang w:eastAsia="zh-CN"/>
        </w:rPr>
        <w:t>, there are five basic connection types for an SEA. All other connection types are the combination of these five basic connection types. This paper investigates the five basic connection types.</w:t>
      </w:r>
    </w:p>
    <w:p w14:paraId="694A6116" w14:textId="64793223" w:rsidR="00705CB8" w:rsidRDefault="00EE2B86" w:rsidP="00E545ED">
      <w:pPr>
        <w:rPr>
          <w:lang w:eastAsia="zh-CN"/>
        </w:rPr>
      </w:pPr>
      <w:r w:rsidRPr="00EE2B86">
        <w:rPr>
          <w:lang w:eastAsia="zh-CN"/>
        </w:rPr>
        <w:t>To determine the performance of an SEA, models of all the Stirling engines need to be built depending on their thermodynamic characteristic. Stirling engines are chosen to have the same parameters i</w:t>
      </w:r>
      <w:r w:rsidR="00EB2C6B">
        <w:rPr>
          <w:lang w:eastAsia="zh-CN"/>
        </w:rPr>
        <w:t xml:space="preserve">ncluding the same speed </w:t>
      </w:r>
      <w:proofErr w:type="spellStart"/>
      <w:r w:rsidR="00EB2C6B" w:rsidRPr="00EB2C6B">
        <w:rPr>
          <w:i/>
          <w:lang w:eastAsia="zh-CN"/>
        </w:rPr>
        <w:t>s</w:t>
      </w:r>
      <w:r w:rsidR="00EB2C6B" w:rsidRPr="00EB2C6B">
        <w:rPr>
          <w:i/>
          <w:vertAlign w:val="subscript"/>
          <w:lang w:eastAsia="zh-CN"/>
        </w:rPr>
        <w:t>se</w:t>
      </w:r>
      <w:proofErr w:type="spellEnd"/>
      <w:r w:rsidRPr="00EE2B86">
        <w:rPr>
          <w:lang w:eastAsia="zh-CN"/>
        </w:rPr>
        <w:t>. This is a reasonable assumption when using SEA for power generation, where the output power frequency should be constant. The speed of Stirling engine can be calibrated by speed controller system</w:t>
      </w:r>
      <w:r w:rsidR="002D68F7">
        <w:rPr>
          <w:lang w:eastAsia="zh-CN"/>
        </w:rPr>
        <w:t xml:space="preserve"> </w:t>
      </w:r>
      <w:r w:rsidR="002D68F7">
        <w:rPr>
          <w:lang w:eastAsia="zh-CN"/>
        </w:rPr>
        <w:fldChar w:fldCharType="begin" w:fldLock="1"/>
      </w:r>
      <w:r w:rsidR="004A6C04">
        <w:rPr>
          <w:lang w:eastAsia="zh-CN"/>
        </w:rPr>
        <w:instrText>ADDIN CSL_CITATION { "citationItems" : [ { "id" : "ITEM-1", "itemData" : { "DOI" : "10.1016/j.renene.2015.08.018", "ISSN" : "0960-1481", "author" : [ { "dropping-particle" : "", "family" : "Hooshang", "given" : "M", "non-dropping-particle" : "", "parse-names" : false, "suffix" : "" }, { "dropping-particle" : "", "family" : "Moghadam", "given" : "R Askari", "non-dropping-particle" : "", "parse-names" : false, "suffix" : "" }, { "dropping-particle" : "", "family" : "Alizadehnia", "given" : "S", "non-dropping-particle" : "", "parse-names" : false, "suffix" : "" } ], "container-title" : "Renewable Energy", "id" : "ITEM-1", "issued" : { "date-parts" : [ [ "2016" ] ] }, "page" : "192-205", "publisher" : "Elsevier Ltd", "title" : "Dynamic response simulation and experiment for gamma-type Stirling engine", "type" : "article-journal", "volume" : "86" }, "uris" : [ "http://www.mendeley.com/documents/?uuid=fe19732a-20a2-4887-a5b8-806504ab86f4" ] } ], "mendeley" : { "formattedCitation" : "[29]", "plainTextFormattedCitation" : "[29]", "previouslyFormattedCitation" : "[36]" }, "properties" : { "noteIndex" : 0 }, "schema" : "https://github.com/citation-style-language/schema/raw/master/csl-citation.json" }</w:instrText>
      </w:r>
      <w:r w:rsidR="002D68F7">
        <w:rPr>
          <w:lang w:eastAsia="zh-CN"/>
        </w:rPr>
        <w:fldChar w:fldCharType="separate"/>
      </w:r>
      <w:r w:rsidR="004A6C04" w:rsidRPr="004A6C04">
        <w:rPr>
          <w:noProof/>
          <w:lang w:eastAsia="zh-CN"/>
        </w:rPr>
        <w:t>[29]</w:t>
      </w:r>
      <w:r w:rsidR="002D68F7">
        <w:rPr>
          <w:lang w:eastAsia="zh-CN"/>
        </w:rPr>
        <w:fldChar w:fldCharType="end"/>
      </w:r>
      <w:r w:rsidRPr="00EE2B86">
        <w:rPr>
          <w:lang w:eastAsia="zh-CN"/>
        </w:rPr>
        <w:t xml:space="preserve">. To eliminate interference of other factors, heating and cooling fluids are chosen to have same parameters for different connection types of SEAs. To clearly find out the performance differences of different SEAs, large temperature differences of the heating/cooling fluids after heat exchange with the engines are preferred. Air was chosen as the cooling fluid instead of commonly used water to avoid small temperature rise and evaporation in the cooling process. Design parameters of Stirling engines are the same as shown in </w:t>
      </w:r>
      <w:r w:rsidR="00C6477D">
        <w:rPr>
          <w:lang w:eastAsia="zh-CN"/>
        </w:rPr>
        <w:fldChar w:fldCharType="begin"/>
      </w:r>
      <w:r w:rsidR="00C6477D">
        <w:rPr>
          <w:lang w:eastAsia="zh-CN"/>
        </w:rPr>
        <w:instrText xml:space="preserve"> REF _Ref477188736 \h </w:instrText>
      </w:r>
      <w:r w:rsidR="00C6477D">
        <w:rPr>
          <w:lang w:eastAsia="zh-CN"/>
        </w:rPr>
      </w:r>
      <w:r w:rsidR="00C6477D">
        <w:rPr>
          <w:lang w:eastAsia="zh-CN"/>
        </w:rPr>
        <w:fldChar w:fldCharType="separate"/>
      </w:r>
      <w:r w:rsidR="004A6C04" w:rsidRPr="00952F3D">
        <w:rPr>
          <w:lang w:val="en-GB" w:eastAsia="zh-CN"/>
        </w:rPr>
        <w:t xml:space="preserve">Table </w:t>
      </w:r>
      <w:r w:rsidR="004A6C04">
        <w:rPr>
          <w:noProof/>
          <w:lang w:val="en-GB" w:eastAsia="zh-CN"/>
        </w:rPr>
        <w:t>4</w:t>
      </w:r>
      <w:r w:rsidR="00C6477D">
        <w:rPr>
          <w:lang w:eastAsia="zh-CN"/>
        </w:rPr>
        <w:fldChar w:fldCharType="end"/>
      </w:r>
      <w:r w:rsidRPr="00EE2B86">
        <w:rPr>
          <w:lang w:eastAsia="zh-CN"/>
        </w:rPr>
        <w:t xml:space="preserve">. Other parameters of Stirling engines and heating/cooling fluids in SEAs are shown in </w:t>
      </w:r>
      <w:r w:rsidR="006114FF">
        <w:rPr>
          <w:lang w:eastAsia="zh-CN"/>
        </w:rPr>
        <w:fldChar w:fldCharType="begin"/>
      </w:r>
      <w:r w:rsidR="006114FF">
        <w:rPr>
          <w:lang w:eastAsia="zh-CN"/>
        </w:rPr>
        <w:instrText xml:space="preserve"> REF _Ref476936876 \h </w:instrText>
      </w:r>
      <w:r w:rsidR="006114FF">
        <w:rPr>
          <w:lang w:eastAsia="zh-CN"/>
        </w:rPr>
      </w:r>
      <w:r w:rsidR="006114FF">
        <w:rPr>
          <w:lang w:eastAsia="zh-CN"/>
        </w:rPr>
        <w:fldChar w:fldCharType="separate"/>
      </w:r>
      <w:r w:rsidR="004A6C04" w:rsidRPr="00646D84">
        <w:rPr>
          <w:lang w:val="en-GB"/>
        </w:rPr>
        <w:t xml:space="preserve">Table </w:t>
      </w:r>
      <w:r w:rsidR="004A6C04">
        <w:rPr>
          <w:noProof/>
          <w:lang w:val="en-GB"/>
        </w:rPr>
        <w:t>1</w:t>
      </w:r>
      <w:r w:rsidR="006114FF">
        <w:rPr>
          <w:lang w:eastAsia="zh-CN"/>
        </w:rPr>
        <w:fldChar w:fldCharType="end"/>
      </w:r>
      <w:r w:rsidRPr="00EE2B86">
        <w:rPr>
          <w:lang w:eastAsia="zh-CN"/>
        </w:rPr>
        <w:t>. Rotation speed of the engines and mean effect</w:t>
      </w:r>
      <w:r w:rsidR="00E70AC1">
        <w:rPr>
          <w:lang w:eastAsia="zh-CN"/>
        </w:rPr>
        <w:t xml:space="preserve">ive pressure were chosen to be </w:t>
      </w:r>
      <w:r w:rsidRPr="00EE2B86">
        <w:rPr>
          <w:lang w:eastAsia="zh-CN"/>
        </w:rPr>
        <w:t>25</w:t>
      </w:r>
      <w:r w:rsidR="00E70AC1">
        <w:rPr>
          <w:lang w:eastAsia="zh-CN"/>
        </w:rPr>
        <w:t xml:space="preserve"> Hz and </w:t>
      </w:r>
      <w:r w:rsidRPr="00EE2B86">
        <w:rPr>
          <w:lang w:eastAsia="zh-CN"/>
        </w:rPr>
        <w:t>5</w:t>
      </w:r>
      <w:r w:rsidR="00E70AC1">
        <w:rPr>
          <w:lang w:eastAsia="zh-CN"/>
        </w:rPr>
        <w:t xml:space="preserve"> MPa</w:t>
      </w:r>
      <w:r w:rsidRPr="00EE2B86">
        <w:rPr>
          <w:lang w:eastAsia="zh-CN"/>
        </w:rPr>
        <w:t xml:space="preserve"> respectively to get the best Stirling engine model for performance prediction, as pointed in section</w:t>
      </w:r>
      <w:r>
        <w:rPr>
          <w:lang w:eastAsia="zh-CN"/>
        </w:rPr>
        <w:t xml:space="preserve"> 3.2</w:t>
      </w:r>
      <w:r w:rsidRPr="00EE2B86">
        <w:rPr>
          <w:lang w:eastAsia="zh-CN"/>
        </w:rPr>
        <w:t>.</w:t>
      </w:r>
    </w:p>
    <w:p w14:paraId="59670E77" w14:textId="2BC5BE06" w:rsidR="00952F3D" w:rsidRPr="00952F3D" w:rsidRDefault="00952F3D" w:rsidP="00952F3D">
      <w:pPr>
        <w:pStyle w:val="TableCaption"/>
        <w:rPr>
          <w:lang w:val="en-GB" w:eastAsia="zh-CN"/>
        </w:rPr>
      </w:pPr>
      <w:bookmarkStart w:id="34" w:name="_Ref477188736"/>
      <w:r w:rsidRPr="00952F3D">
        <w:rPr>
          <w:lang w:val="en-GB" w:eastAsia="zh-CN"/>
        </w:rPr>
        <w:t xml:space="preserve">Table </w:t>
      </w:r>
      <w:r w:rsidRPr="00952F3D">
        <w:rPr>
          <w:lang w:val="en-GB" w:eastAsia="zh-CN"/>
        </w:rPr>
        <w:fldChar w:fldCharType="begin"/>
      </w:r>
      <w:r w:rsidRPr="00952F3D">
        <w:rPr>
          <w:lang w:val="en-GB" w:eastAsia="zh-CN"/>
        </w:rPr>
        <w:instrText xml:space="preserve"> SEQ Table \* ARABIC </w:instrText>
      </w:r>
      <w:r w:rsidRPr="00952F3D">
        <w:rPr>
          <w:lang w:val="en-GB" w:eastAsia="zh-CN"/>
        </w:rPr>
        <w:fldChar w:fldCharType="separate"/>
      </w:r>
      <w:r w:rsidR="004A6C04">
        <w:rPr>
          <w:noProof/>
          <w:lang w:val="en-GB" w:eastAsia="zh-CN"/>
        </w:rPr>
        <w:t>4</w:t>
      </w:r>
      <w:r w:rsidRPr="00952F3D">
        <w:rPr>
          <w:lang w:val="en-GB" w:eastAsia="zh-CN"/>
        </w:rPr>
        <w:fldChar w:fldCharType="end"/>
      </w:r>
      <w:bookmarkEnd w:id="34"/>
      <w:r>
        <w:rPr>
          <w:lang w:val="en-GB" w:eastAsia="zh-CN"/>
        </w:rPr>
        <w:t xml:space="preserve"> </w:t>
      </w:r>
      <w:r w:rsidR="00AA0489" w:rsidRPr="00AA0489">
        <w:rPr>
          <w:lang w:val="en-GB" w:eastAsia="zh-CN"/>
        </w:rPr>
        <w:t>Parameters of SEA models</w:t>
      </w:r>
    </w:p>
    <w:tbl>
      <w:tblPr>
        <w:tblStyle w:val="a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7"/>
        <w:gridCol w:w="955"/>
        <w:gridCol w:w="1289"/>
        <w:gridCol w:w="955"/>
        <w:gridCol w:w="1027"/>
        <w:gridCol w:w="1029"/>
      </w:tblGrid>
      <w:tr w:rsidR="00E545ED" w:rsidRPr="00ED5C4F" w14:paraId="1A1DAD01" w14:textId="77777777" w:rsidTr="00E545ED">
        <w:trPr>
          <w:jc w:val="center"/>
        </w:trPr>
        <w:tc>
          <w:tcPr>
            <w:tcW w:w="0" w:type="auto"/>
            <w:tcBorders>
              <w:top w:val="single" w:sz="4" w:space="0" w:color="auto"/>
              <w:bottom w:val="single" w:sz="4" w:space="0" w:color="auto"/>
            </w:tcBorders>
            <w:vAlign w:val="center"/>
          </w:tcPr>
          <w:p w14:paraId="477C3641" w14:textId="77777777" w:rsidR="00E545ED" w:rsidRPr="00ED5C4F" w:rsidRDefault="00E545ED" w:rsidP="00E545ED">
            <w:pPr>
              <w:pStyle w:val="InsideTable"/>
              <w:jc w:val="center"/>
            </w:pPr>
            <w:r w:rsidRPr="00ED5C4F">
              <w:rPr>
                <w:lang w:eastAsia="zh-CN"/>
              </w:rPr>
              <w:t>Parameter</w:t>
            </w:r>
          </w:p>
        </w:tc>
        <w:tc>
          <w:tcPr>
            <w:tcW w:w="0" w:type="auto"/>
            <w:tcBorders>
              <w:top w:val="single" w:sz="4" w:space="0" w:color="auto"/>
              <w:bottom w:val="single" w:sz="4" w:space="0" w:color="auto"/>
            </w:tcBorders>
            <w:vAlign w:val="center"/>
          </w:tcPr>
          <w:p w14:paraId="033A23B3" w14:textId="77777777" w:rsidR="00E545ED" w:rsidRPr="00ED5C4F" w:rsidRDefault="00E545ED" w:rsidP="00E545ED">
            <w:pPr>
              <w:pStyle w:val="InsideTable"/>
              <w:jc w:val="center"/>
            </w:pPr>
            <w:r w:rsidRPr="00ED5C4F">
              <w:t>Value</w:t>
            </w:r>
          </w:p>
        </w:tc>
        <w:tc>
          <w:tcPr>
            <w:tcW w:w="0" w:type="auto"/>
            <w:tcBorders>
              <w:top w:val="single" w:sz="4" w:space="0" w:color="auto"/>
              <w:bottom w:val="single" w:sz="4" w:space="0" w:color="auto"/>
            </w:tcBorders>
            <w:vAlign w:val="center"/>
          </w:tcPr>
          <w:p w14:paraId="68783376" w14:textId="77777777" w:rsidR="00E545ED" w:rsidRPr="00ED5C4F" w:rsidRDefault="00E545ED" w:rsidP="00E545ED">
            <w:pPr>
              <w:pStyle w:val="InsideTable"/>
              <w:jc w:val="center"/>
            </w:pPr>
            <w:r w:rsidRPr="00ED5C4F">
              <w:rPr>
                <w:lang w:eastAsia="zh-CN"/>
              </w:rPr>
              <w:t>Parameter</w:t>
            </w:r>
          </w:p>
        </w:tc>
        <w:tc>
          <w:tcPr>
            <w:tcW w:w="0" w:type="auto"/>
            <w:tcBorders>
              <w:top w:val="single" w:sz="4" w:space="0" w:color="auto"/>
              <w:bottom w:val="single" w:sz="4" w:space="0" w:color="auto"/>
            </w:tcBorders>
            <w:vAlign w:val="center"/>
          </w:tcPr>
          <w:p w14:paraId="665B20DD" w14:textId="77777777" w:rsidR="00E545ED" w:rsidRPr="00ED5C4F" w:rsidRDefault="00E545ED" w:rsidP="00E545ED">
            <w:pPr>
              <w:pStyle w:val="InsideTable"/>
              <w:jc w:val="center"/>
            </w:pPr>
            <w:r w:rsidRPr="00ED5C4F">
              <w:t>Value</w:t>
            </w:r>
          </w:p>
        </w:tc>
        <w:tc>
          <w:tcPr>
            <w:tcW w:w="0" w:type="auto"/>
            <w:tcBorders>
              <w:top w:val="single" w:sz="4" w:space="0" w:color="auto"/>
              <w:bottom w:val="single" w:sz="4" w:space="0" w:color="auto"/>
            </w:tcBorders>
            <w:vAlign w:val="center"/>
          </w:tcPr>
          <w:p w14:paraId="5108BDD0" w14:textId="77777777" w:rsidR="00E545ED" w:rsidRPr="00ED5C4F" w:rsidRDefault="00E545ED" w:rsidP="00E545ED">
            <w:pPr>
              <w:pStyle w:val="InsideTable"/>
              <w:jc w:val="center"/>
            </w:pPr>
            <w:r w:rsidRPr="00ED5C4F">
              <w:t>Parameter</w:t>
            </w:r>
          </w:p>
        </w:tc>
        <w:tc>
          <w:tcPr>
            <w:tcW w:w="0" w:type="auto"/>
            <w:tcBorders>
              <w:top w:val="single" w:sz="4" w:space="0" w:color="auto"/>
              <w:bottom w:val="single" w:sz="4" w:space="0" w:color="auto"/>
            </w:tcBorders>
            <w:vAlign w:val="center"/>
          </w:tcPr>
          <w:p w14:paraId="5766B43F" w14:textId="77777777" w:rsidR="00E545ED" w:rsidRPr="00ED5C4F" w:rsidRDefault="00E545ED" w:rsidP="00E545ED">
            <w:pPr>
              <w:pStyle w:val="InsideTable"/>
              <w:jc w:val="center"/>
            </w:pPr>
            <w:r w:rsidRPr="00ED5C4F">
              <w:t>Value</w:t>
            </w:r>
          </w:p>
        </w:tc>
      </w:tr>
      <w:tr w:rsidR="00E545ED" w:rsidRPr="00ED5C4F" w14:paraId="79B3C1D2" w14:textId="77777777" w:rsidTr="00E545ED">
        <w:trPr>
          <w:jc w:val="center"/>
        </w:trPr>
        <w:tc>
          <w:tcPr>
            <w:tcW w:w="0" w:type="auto"/>
            <w:tcBorders>
              <w:top w:val="single" w:sz="4" w:space="0" w:color="auto"/>
            </w:tcBorders>
            <w:vAlign w:val="center"/>
          </w:tcPr>
          <w:p w14:paraId="7F82CA37" w14:textId="0381B2E4" w:rsidR="00E545ED" w:rsidRPr="00ED5C4F" w:rsidRDefault="00E545ED" w:rsidP="00E545ED">
            <w:pPr>
              <w:pStyle w:val="InsideTable"/>
              <w:jc w:val="center"/>
            </w:pPr>
            <w:r>
              <w:t>Heating fluid</w:t>
            </w:r>
          </w:p>
        </w:tc>
        <w:tc>
          <w:tcPr>
            <w:tcW w:w="0" w:type="auto"/>
            <w:tcBorders>
              <w:top w:val="single" w:sz="4" w:space="0" w:color="auto"/>
            </w:tcBorders>
            <w:vAlign w:val="center"/>
          </w:tcPr>
          <w:p w14:paraId="57948B6D" w14:textId="2FB54E6A" w:rsidR="00E545ED" w:rsidRPr="00ED5C4F" w:rsidRDefault="00E545ED" w:rsidP="00E545ED">
            <w:pPr>
              <w:pStyle w:val="InsideTable"/>
              <w:jc w:val="center"/>
            </w:pPr>
            <w:r>
              <w:t>Air</w:t>
            </w:r>
          </w:p>
        </w:tc>
        <w:tc>
          <w:tcPr>
            <w:tcW w:w="0" w:type="auto"/>
            <w:tcBorders>
              <w:top w:val="single" w:sz="4" w:space="0" w:color="auto"/>
            </w:tcBorders>
            <w:vAlign w:val="center"/>
          </w:tcPr>
          <w:p w14:paraId="78B5C0B7" w14:textId="5186B16A" w:rsidR="00E545ED" w:rsidRPr="00ED5C4F" w:rsidRDefault="00E545ED" w:rsidP="00E545ED">
            <w:pPr>
              <w:pStyle w:val="InsideTable"/>
              <w:jc w:val="center"/>
            </w:pPr>
            <w:r>
              <w:t>Cooling fluid</w:t>
            </w:r>
          </w:p>
        </w:tc>
        <w:tc>
          <w:tcPr>
            <w:tcW w:w="0" w:type="auto"/>
            <w:tcBorders>
              <w:top w:val="single" w:sz="4" w:space="0" w:color="auto"/>
            </w:tcBorders>
            <w:vAlign w:val="center"/>
          </w:tcPr>
          <w:p w14:paraId="6FAF30CD" w14:textId="322E52CB" w:rsidR="00E545ED" w:rsidRPr="00ED5C4F" w:rsidRDefault="00E545ED" w:rsidP="00E545ED">
            <w:pPr>
              <w:pStyle w:val="InsideTable"/>
              <w:jc w:val="center"/>
            </w:pPr>
            <w:r>
              <w:t>Air</w:t>
            </w:r>
          </w:p>
        </w:tc>
        <w:tc>
          <w:tcPr>
            <w:tcW w:w="0" w:type="auto"/>
            <w:tcBorders>
              <w:top w:val="single" w:sz="4" w:space="0" w:color="auto"/>
            </w:tcBorders>
            <w:vAlign w:val="center"/>
          </w:tcPr>
          <w:p w14:paraId="2EF02049" w14:textId="511D66E9" w:rsidR="00E545ED" w:rsidRPr="00ED5C4F" w:rsidRDefault="00E545ED" w:rsidP="00E545ED">
            <w:pPr>
              <w:pStyle w:val="InsideTable"/>
              <w:jc w:val="center"/>
            </w:pPr>
          </w:p>
        </w:tc>
        <w:tc>
          <w:tcPr>
            <w:tcW w:w="0" w:type="auto"/>
            <w:tcBorders>
              <w:top w:val="single" w:sz="4" w:space="0" w:color="auto"/>
            </w:tcBorders>
            <w:vAlign w:val="center"/>
          </w:tcPr>
          <w:p w14:paraId="4D135514" w14:textId="266022A2" w:rsidR="00E545ED" w:rsidRPr="00ED5C4F" w:rsidRDefault="00E545ED" w:rsidP="00E545ED">
            <w:pPr>
              <w:pStyle w:val="InsideTable"/>
              <w:jc w:val="center"/>
            </w:pPr>
          </w:p>
        </w:tc>
      </w:tr>
      <w:tr w:rsidR="00E545ED" w:rsidRPr="00ED5C4F" w14:paraId="218DC38A" w14:textId="77777777" w:rsidTr="00E545ED">
        <w:trPr>
          <w:jc w:val="center"/>
        </w:trPr>
        <w:tc>
          <w:tcPr>
            <w:tcW w:w="0" w:type="auto"/>
            <w:vAlign w:val="center"/>
          </w:tcPr>
          <w:p w14:paraId="001F822A" w14:textId="44601F16" w:rsidR="00E545ED" w:rsidRPr="009F4178" w:rsidRDefault="009F4178" w:rsidP="00E545ED">
            <w:pPr>
              <w:pStyle w:val="InsideTable"/>
              <w:jc w:val="center"/>
              <w:rPr>
                <w:i/>
              </w:rPr>
            </w:pPr>
            <w:proofErr w:type="spellStart"/>
            <w:r w:rsidRPr="009F4178">
              <w:rPr>
                <w:i/>
              </w:rPr>
              <w:t>n</w:t>
            </w:r>
            <w:r w:rsidR="00E545ED" w:rsidRPr="009F4178">
              <w:rPr>
                <w:i/>
                <w:vertAlign w:val="subscript"/>
              </w:rPr>
              <w:t>se</w:t>
            </w:r>
            <w:proofErr w:type="spellEnd"/>
          </w:p>
        </w:tc>
        <w:tc>
          <w:tcPr>
            <w:tcW w:w="0" w:type="auto"/>
            <w:vAlign w:val="center"/>
          </w:tcPr>
          <w:p w14:paraId="53D135E3" w14:textId="7D906246" w:rsidR="00E545ED" w:rsidRPr="00ED5C4F" w:rsidRDefault="00E545ED" w:rsidP="00E545ED">
            <w:pPr>
              <w:pStyle w:val="InsideTable"/>
              <w:jc w:val="center"/>
            </w:pPr>
            <w:r>
              <w:t>6</w:t>
            </w:r>
          </w:p>
        </w:tc>
        <w:tc>
          <w:tcPr>
            <w:tcW w:w="0" w:type="auto"/>
            <w:vAlign w:val="center"/>
          </w:tcPr>
          <w:p w14:paraId="1C0D1AE3" w14:textId="7489AF4C" w:rsidR="00E545ED" w:rsidRPr="009F4178" w:rsidRDefault="009F4178" w:rsidP="00E545ED">
            <w:pPr>
              <w:pStyle w:val="InsideTable"/>
              <w:jc w:val="center"/>
              <w:rPr>
                <w:i/>
              </w:rPr>
            </w:pPr>
            <w:proofErr w:type="spellStart"/>
            <w:r w:rsidRPr="009F4178">
              <w:rPr>
                <w:i/>
              </w:rPr>
              <w:t>s</w:t>
            </w:r>
            <w:r w:rsidR="00E545ED" w:rsidRPr="009F4178">
              <w:rPr>
                <w:i/>
                <w:vertAlign w:val="subscript"/>
              </w:rPr>
              <w:t>se</w:t>
            </w:r>
            <w:proofErr w:type="spellEnd"/>
          </w:p>
        </w:tc>
        <w:tc>
          <w:tcPr>
            <w:tcW w:w="0" w:type="auto"/>
            <w:vAlign w:val="center"/>
          </w:tcPr>
          <w:p w14:paraId="3DCD3B06" w14:textId="2A009BC7" w:rsidR="00E545ED" w:rsidRPr="00ED5C4F" w:rsidRDefault="00E545ED" w:rsidP="00E545ED">
            <w:pPr>
              <w:pStyle w:val="InsideTable"/>
              <w:jc w:val="center"/>
            </w:pPr>
            <w:r>
              <w:t>25 Hz</w:t>
            </w:r>
          </w:p>
        </w:tc>
        <w:tc>
          <w:tcPr>
            <w:tcW w:w="0" w:type="auto"/>
            <w:vAlign w:val="center"/>
          </w:tcPr>
          <w:p w14:paraId="055E36BD" w14:textId="522E98AA" w:rsidR="00E545ED" w:rsidRPr="009F4178" w:rsidRDefault="009F4178" w:rsidP="00E545ED">
            <w:pPr>
              <w:pStyle w:val="InsideTable"/>
              <w:jc w:val="center"/>
              <w:rPr>
                <w:i/>
              </w:rPr>
            </w:pPr>
            <w:proofErr w:type="spellStart"/>
            <w:r w:rsidRPr="009F4178">
              <w:rPr>
                <w:i/>
              </w:rPr>
              <w:t>p</w:t>
            </w:r>
            <w:r w:rsidR="00E545ED" w:rsidRPr="009F4178">
              <w:rPr>
                <w:i/>
                <w:vertAlign w:val="subscript"/>
              </w:rPr>
              <w:t>se</w:t>
            </w:r>
            <w:proofErr w:type="spellEnd"/>
          </w:p>
        </w:tc>
        <w:tc>
          <w:tcPr>
            <w:tcW w:w="0" w:type="auto"/>
            <w:vAlign w:val="center"/>
          </w:tcPr>
          <w:p w14:paraId="0A66B72C" w14:textId="3996CC82" w:rsidR="00E545ED" w:rsidRPr="00ED5C4F" w:rsidRDefault="00E545ED" w:rsidP="00E545ED">
            <w:pPr>
              <w:pStyle w:val="InsideTable"/>
              <w:jc w:val="center"/>
            </w:pPr>
            <w:r>
              <w:t>5 ×106</w:t>
            </w:r>
            <w:r w:rsidRPr="00E545ED">
              <w:t xml:space="preserve"> Pa</w:t>
            </w:r>
          </w:p>
        </w:tc>
      </w:tr>
      <w:tr w:rsidR="00E545ED" w:rsidRPr="00ED5C4F" w14:paraId="0FB8D74A" w14:textId="77777777" w:rsidTr="00E545ED">
        <w:trPr>
          <w:jc w:val="center"/>
        </w:trPr>
        <w:tc>
          <w:tcPr>
            <w:tcW w:w="0" w:type="auto"/>
            <w:vAlign w:val="center"/>
          </w:tcPr>
          <w:p w14:paraId="56935395" w14:textId="6F3EB01A" w:rsidR="00E545ED" w:rsidRPr="00EB0965" w:rsidRDefault="00E545ED" w:rsidP="00E545ED">
            <w:pPr>
              <w:pStyle w:val="InsideTable"/>
              <w:jc w:val="center"/>
              <w:rPr>
                <w:i/>
              </w:rPr>
            </w:pPr>
            <w:proofErr w:type="spellStart"/>
            <w:r w:rsidRPr="00EB0965">
              <w:rPr>
                <w:i/>
              </w:rPr>
              <w:lastRenderedPageBreak/>
              <w:t>U</w:t>
            </w:r>
            <w:r w:rsidRPr="00806114">
              <w:rPr>
                <w:i/>
                <w:vertAlign w:val="subscript"/>
              </w:rPr>
              <w:t>h</w:t>
            </w:r>
            <w:r w:rsidRPr="00EB0965">
              <w:rPr>
                <w:i/>
              </w:rPr>
              <w:t>A</w:t>
            </w:r>
            <w:r w:rsidRPr="00806114">
              <w:rPr>
                <w:i/>
                <w:vertAlign w:val="subscript"/>
              </w:rPr>
              <w:t>h</w:t>
            </w:r>
            <w:proofErr w:type="spellEnd"/>
          </w:p>
        </w:tc>
        <w:tc>
          <w:tcPr>
            <w:tcW w:w="0" w:type="auto"/>
            <w:vAlign w:val="center"/>
          </w:tcPr>
          <w:p w14:paraId="6CFA5BC9" w14:textId="52F6BC2C" w:rsidR="00E545ED" w:rsidRPr="00ED5C4F" w:rsidRDefault="00E545ED" w:rsidP="00E545ED">
            <w:pPr>
              <w:pStyle w:val="InsideTable"/>
              <w:jc w:val="center"/>
            </w:pPr>
            <w:r>
              <w:t>180 W/K</w:t>
            </w:r>
          </w:p>
        </w:tc>
        <w:tc>
          <w:tcPr>
            <w:tcW w:w="0" w:type="auto"/>
            <w:vAlign w:val="center"/>
          </w:tcPr>
          <w:p w14:paraId="5BA013FF" w14:textId="6F06235D" w:rsidR="00E545ED" w:rsidRPr="00EB0965" w:rsidRDefault="00E545ED" w:rsidP="00E545ED">
            <w:pPr>
              <w:pStyle w:val="InsideTable"/>
              <w:jc w:val="center"/>
              <w:rPr>
                <w:i/>
              </w:rPr>
            </w:pPr>
            <w:proofErr w:type="spellStart"/>
            <w:r w:rsidRPr="00EB0965">
              <w:rPr>
                <w:i/>
              </w:rPr>
              <w:t>U</w:t>
            </w:r>
            <w:r w:rsidRPr="00806114">
              <w:rPr>
                <w:i/>
                <w:vertAlign w:val="subscript"/>
              </w:rPr>
              <w:t>c</w:t>
            </w:r>
            <w:r w:rsidRPr="00EB0965">
              <w:rPr>
                <w:i/>
              </w:rPr>
              <w:t>A</w:t>
            </w:r>
            <w:r w:rsidRPr="00806114">
              <w:rPr>
                <w:i/>
                <w:vertAlign w:val="subscript"/>
              </w:rPr>
              <w:t>c</w:t>
            </w:r>
            <w:proofErr w:type="spellEnd"/>
          </w:p>
        </w:tc>
        <w:tc>
          <w:tcPr>
            <w:tcW w:w="0" w:type="auto"/>
            <w:vAlign w:val="center"/>
          </w:tcPr>
          <w:p w14:paraId="272BFFB8" w14:textId="66FBFE0B" w:rsidR="00E545ED" w:rsidRPr="00ED5C4F" w:rsidRDefault="00E545ED" w:rsidP="00E545ED">
            <w:pPr>
              <w:pStyle w:val="InsideTable"/>
              <w:jc w:val="center"/>
            </w:pPr>
            <w:r>
              <w:t>180 W/K</w:t>
            </w:r>
          </w:p>
        </w:tc>
        <w:tc>
          <w:tcPr>
            <w:tcW w:w="0" w:type="auto"/>
            <w:vAlign w:val="center"/>
          </w:tcPr>
          <w:p w14:paraId="5DFE06C4" w14:textId="4343527B" w:rsidR="00E545ED" w:rsidRPr="00ED5C4F" w:rsidRDefault="00E545ED" w:rsidP="00E545ED">
            <w:pPr>
              <w:pStyle w:val="InsideTable"/>
              <w:jc w:val="center"/>
            </w:pPr>
          </w:p>
        </w:tc>
        <w:tc>
          <w:tcPr>
            <w:tcW w:w="0" w:type="auto"/>
            <w:vAlign w:val="center"/>
          </w:tcPr>
          <w:p w14:paraId="75566DA2" w14:textId="176971E6" w:rsidR="00E545ED" w:rsidRPr="00ED5C4F" w:rsidRDefault="00E545ED" w:rsidP="00E545ED">
            <w:pPr>
              <w:pStyle w:val="InsideTable"/>
              <w:jc w:val="center"/>
            </w:pPr>
          </w:p>
        </w:tc>
      </w:tr>
      <w:tr w:rsidR="00E545ED" w:rsidRPr="00ED5C4F" w14:paraId="1E3E5903" w14:textId="77777777" w:rsidTr="00E545ED">
        <w:trPr>
          <w:trHeight w:val="418"/>
          <w:jc w:val="center"/>
        </w:trPr>
        <w:tc>
          <w:tcPr>
            <w:tcW w:w="0" w:type="auto"/>
            <w:vAlign w:val="center"/>
          </w:tcPr>
          <w:p w14:paraId="4127FA0A" w14:textId="6D69B6A3" w:rsidR="00E545ED" w:rsidRPr="00EB0965" w:rsidRDefault="00AF3710" w:rsidP="00E545ED">
            <w:pPr>
              <w:pStyle w:val="InsideTable"/>
              <w:jc w:val="center"/>
              <w:rPr>
                <w:i/>
              </w:rPr>
            </w:pPr>
            <w:proofErr w:type="spellStart"/>
            <w:proofErr w:type="gramStart"/>
            <w:r>
              <w:rPr>
                <w:i/>
              </w:rPr>
              <w:t>q</w:t>
            </w:r>
            <w:r w:rsidR="00E545ED" w:rsidRPr="00AF3710">
              <w:rPr>
                <w:i/>
                <w:vertAlign w:val="subscript"/>
              </w:rPr>
              <w:t>m,h</w:t>
            </w:r>
            <w:proofErr w:type="spellEnd"/>
            <w:proofErr w:type="gramEnd"/>
          </w:p>
        </w:tc>
        <w:tc>
          <w:tcPr>
            <w:tcW w:w="0" w:type="auto"/>
            <w:vAlign w:val="center"/>
          </w:tcPr>
          <w:p w14:paraId="35B02867" w14:textId="695E8FDC" w:rsidR="00E545ED" w:rsidRPr="00ED5C4F" w:rsidRDefault="00E545ED" w:rsidP="00E545ED">
            <w:pPr>
              <w:pStyle w:val="InsideTable"/>
              <w:jc w:val="center"/>
            </w:pPr>
            <w:r>
              <w:t>0.4 kg/s</w:t>
            </w:r>
          </w:p>
        </w:tc>
        <w:tc>
          <w:tcPr>
            <w:tcW w:w="0" w:type="auto"/>
            <w:vAlign w:val="center"/>
          </w:tcPr>
          <w:p w14:paraId="420AB7EE" w14:textId="1591F3A4" w:rsidR="00E545ED" w:rsidRPr="00EB0965" w:rsidRDefault="00E545ED" w:rsidP="00E545ED">
            <w:pPr>
              <w:pStyle w:val="InsideTable"/>
              <w:jc w:val="center"/>
              <w:rPr>
                <w:i/>
              </w:rPr>
            </w:pPr>
            <w:proofErr w:type="spellStart"/>
            <w:proofErr w:type="gramStart"/>
            <w:r w:rsidRPr="00EB0965">
              <w:rPr>
                <w:i/>
              </w:rPr>
              <w:t>T</w:t>
            </w:r>
            <w:r w:rsidRPr="00DF7461">
              <w:rPr>
                <w:i/>
                <w:vertAlign w:val="subscript"/>
              </w:rPr>
              <w:t>i,h</w:t>
            </w:r>
            <w:proofErr w:type="spellEnd"/>
            <w:proofErr w:type="gramEnd"/>
          </w:p>
        </w:tc>
        <w:tc>
          <w:tcPr>
            <w:tcW w:w="0" w:type="auto"/>
            <w:vAlign w:val="center"/>
          </w:tcPr>
          <w:p w14:paraId="303F0E5D" w14:textId="1B3C9B9E" w:rsidR="00E545ED" w:rsidRPr="00ED5C4F" w:rsidRDefault="00E545ED" w:rsidP="00E545ED">
            <w:pPr>
              <w:pStyle w:val="InsideTable"/>
              <w:jc w:val="center"/>
            </w:pPr>
            <w:r>
              <w:t>1000 K</w:t>
            </w:r>
          </w:p>
        </w:tc>
        <w:tc>
          <w:tcPr>
            <w:tcW w:w="0" w:type="auto"/>
            <w:vAlign w:val="center"/>
          </w:tcPr>
          <w:p w14:paraId="7E16C4A6" w14:textId="603D0080" w:rsidR="00E545ED" w:rsidRPr="00EB0965" w:rsidRDefault="006B2D74" w:rsidP="00E545ED">
            <w:pPr>
              <w:pStyle w:val="InsideTable"/>
              <w:jc w:val="center"/>
              <w:rPr>
                <w:i/>
              </w:rPr>
            </w:pPr>
            <w:proofErr w:type="spellStart"/>
            <w:proofErr w:type="gramStart"/>
            <w:r>
              <w:rPr>
                <w:i/>
              </w:rPr>
              <w:t>p</w:t>
            </w:r>
            <w:r w:rsidR="00E545ED" w:rsidRPr="006B2D74">
              <w:rPr>
                <w:i/>
                <w:vertAlign w:val="subscript"/>
              </w:rPr>
              <w:t>i,h</w:t>
            </w:r>
            <w:proofErr w:type="spellEnd"/>
            <w:proofErr w:type="gramEnd"/>
          </w:p>
        </w:tc>
        <w:tc>
          <w:tcPr>
            <w:tcW w:w="0" w:type="auto"/>
            <w:vAlign w:val="center"/>
          </w:tcPr>
          <w:p w14:paraId="4A82FD5B" w14:textId="637FD8AE" w:rsidR="00E545ED" w:rsidRPr="00ED5C4F" w:rsidRDefault="00E545ED" w:rsidP="00E545ED">
            <w:pPr>
              <w:pStyle w:val="InsideTable"/>
              <w:jc w:val="center"/>
            </w:pPr>
            <w:r>
              <w:t>5</w:t>
            </w:r>
            <w:r w:rsidRPr="00E545ED">
              <w:t>×105 Pa</w:t>
            </w:r>
          </w:p>
        </w:tc>
      </w:tr>
      <w:tr w:rsidR="00E545ED" w:rsidRPr="00ED5C4F" w14:paraId="70F8547F" w14:textId="77777777" w:rsidTr="00E545ED">
        <w:trPr>
          <w:jc w:val="center"/>
        </w:trPr>
        <w:tc>
          <w:tcPr>
            <w:tcW w:w="0" w:type="auto"/>
            <w:vAlign w:val="center"/>
          </w:tcPr>
          <w:p w14:paraId="58E99078" w14:textId="4A3303C5" w:rsidR="00E545ED" w:rsidRPr="00AF3710" w:rsidRDefault="00AF3710" w:rsidP="00E545ED">
            <w:pPr>
              <w:pStyle w:val="InsideTable"/>
              <w:jc w:val="center"/>
              <w:rPr>
                <w:i/>
              </w:rPr>
            </w:pPr>
            <w:proofErr w:type="spellStart"/>
            <w:proofErr w:type="gramStart"/>
            <w:r w:rsidRPr="00AF3710">
              <w:rPr>
                <w:i/>
              </w:rPr>
              <w:t>q</w:t>
            </w:r>
            <w:r w:rsidR="00E545ED" w:rsidRPr="00AF3710">
              <w:rPr>
                <w:i/>
                <w:vertAlign w:val="subscript"/>
              </w:rPr>
              <w:t>m,c</w:t>
            </w:r>
            <w:proofErr w:type="spellEnd"/>
            <w:proofErr w:type="gramEnd"/>
          </w:p>
        </w:tc>
        <w:tc>
          <w:tcPr>
            <w:tcW w:w="0" w:type="auto"/>
            <w:vAlign w:val="center"/>
          </w:tcPr>
          <w:p w14:paraId="13583745" w14:textId="2139119A" w:rsidR="00E545ED" w:rsidRPr="00ED5C4F" w:rsidRDefault="00E545ED" w:rsidP="00E545ED">
            <w:pPr>
              <w:pStyle w:val="InsideTable"/>
              <w:jc w:val="center"/>
            </w:pPr>
            <w:r>
              <w:t>0.4 kg/s</w:t>
            </w:r>
          </w:p>
        </w:tc>
        <w:tc>
          <w:tcPr>
            <w:tcW w:w="0" w:type="auto"/>
            <w:vAlign w:val="center"/>
          </w:tcPr>
          <w:p w14:paraId="3A4D0638" w14:textId="3B8276E7" w:rsidR="00E545ED" w:rsidRPr="00EB0965" w:rsidRDefault="00E545ED" w:rsidP="00E545ED">
            <w:pPr>
              <w:pStyle w:val="InsideTable"/>
              <w:jc w:val="center"/>
              <w:rPr>
                <w:i/>
              </w:rPr>
            </w:pPr>
            <w:proofErr w:type="spellStart"/>
            <w:proofErr w:type="gramStart"/>
            <w:r w:rsidRPr="00EB0965">
              <w:rPr>
                <w:i/>
              </w:rPr>
              <w:t>T</w:t>
            </w:r>
            <w:r w:rsidRPr="00DF7461">
              <w:rPr>
                <w:i/>
                <w:vertAlign w:val="subscript"/>
              </w:rPr>
              <w:t>i</w:t>
            </w:r>
            <w:r w:rsidR="00DF7461" w:rsidRPr="00DF7461">
              <w:rPr>
                <w:i/>
                <w:vertAlign w:val="subscript"/>
              </w:rPr>
              <w:t>,c</w:t>
            </w:r>
            <w:proofErr w:type="spellEnd"/>
            <w:proofErr w:type="gramEnd"/>
          </w:p>
        </w:tc>
        <w:tc>
          <w:tcPr>
            <w:tcW w:w="0" w:type="auto"/>
            <w:vAlign w:val="center"/>
          </w:tcPr>
          <w:p w14:paraId="37F45601" w14:textId="37B3DC4B" w:rsidR="00E545ED" w:rsidRPr="00ED5C4F" w:rsidRDefault="00E545ED" w:rsidP="00E545ED">
            <w:pPr>
              <w:pStyle w:val="InsideTable"/>
              <w:jc w:val="center"/>
            </w:pPr>
            <w:r>
              <w:t>1000 K</w:t>
            </w:r>
          </w:p>
        </w:tc>
        <w:tc>
          <w:tcPr>
            <w:tcW w:w="0" w:type="auto"/>
            <w:vAlign w:val="center"/>
          </w:tcPr>
          <w:p w14:paraId="33943F07" w14:textId="2FC3369C" w:rsidR="00E545ED" w:rsidRPr="00EB0965" w:rsidRDefault="006B2D74" w:rsidP="00E545ED">
            <w:pPr>
              <w:pStyle w:val="InsideTable"/>
              <w:jc w:val="center"/>
              <w:rPr>
                <w:i/>
              </w:rPr>
            </w:pPr>
            <w:proofErr w:type="spellStart"/>
            <w:proofErr w:type="gramStart"/>
            <w:r>
              <w:rPr>
                <w:i/>
              </w:rPr>
              <w:t>p</w:t>
            </w:r>
            <w:r w:rsidR="00E545ED" w:rsidRPr="006B2D74">
              <w:rPr>
                <w:i/>
                <w:vertAlign w:val="subscript"/>
              </w:rPr>
              <w:t>i,c</w:t>
            </w:r>
            <w:proofErr w:type="spellEnd"/>
            <w:proofErr w:type="gramEnd"/>
          </w:p>
        </w:tc>
        <w:tc>
          <w:tcPr>
            <w:tcW w:w="0" w:type="auto"/>
            <w:vAlign w:val="center"/>
          </w:tcPr>
          <w:p w14:paraId="5942C123" w14:textId="7ED5244D" w:rsidR="00E545ED" w:rsidRPr="00ED5C4F" w:rsidRDefault="00E545ED" w:rsidP="00E545ED">
            <w:pPr>
              <w:pStyle w:val="InsideTable"/>
              <w:jc w:val="center"/>
            </w:pPr>
            <w:r>
              <w:t>5</w:t>
            </w:r>
            <w:r w:rsidRPr="00E545ED">
              <w:t>×105 Pa</w:t>
            </w:r>
          </w:p>
        </w:tc>
      </w:tr>
    </w:tbl>
    <w:p w14:paraId="07F4FAAA" w14:textId="77777777" w:rsidR="00E545ED" w:rsidRDefault="00E545ED" w:rsidP="00352524">
      <w:pPr>
        <w:rPr>
          <w:lang w:eastAsia="zh-CN"/>
        </w:rPr>
      </w:pPr>
    </w:p>
    <w:p w14:paraId="71DD3F0A" w14:textId="07AFC00E" w:rsidR="005A322B" w:rsidRDefault="005A322B" w:rsidP="00352524">
      <w:pPr>
        <w:rPr>
          <w:lang w:eastAsia="zh-CN"/>
        </w:rPr>
      </w:pPr>
      <w:r w:rsidRPr="005A322B">
        <w:rPr>
          <w:lang w:eastAsia="zh-CN"/>
        </w:rPr>
        <w:t xml:space="preserve">In an SEA, there are 2 flows as shown in </w:t>
      </w:r>
      <w:r w:rsidR="00395BC1">
        <w:rPr>
          <w:lang w:eastAsia="zh-CN"/>
        </w:rPr>
        <w:fldChar w:fldCharType="begin"/>
      </w:r>
      <w:r w:rsidR="00395BC1">
        <w:rPr>
          <w:lang w:eastAsia="zh-CN"/>
        </w:rPr>
        <w:instrText xml:space="preserve"> REF _Ref476907363 \h </w:instrText>
      </w:r>
      <w:r w:rsidR="00395BC1">
        <w:rPr>
          <w:lang w:eastAsia="zh-CN"/>
        </w:rPr>
      </w:r>
      <w:r w:rsidR="00395BC1">
        <w:rPr>
          <w:lang w:eastAsia="zh-CN"/>
        </w:rPr>
        <w:fldChar w:fldCharType="separate"/>
      </w:r>
      <w:r w:rsidR="004A6C04" w:rsidRPr="002E3CE5">
        <w:rPr>
          <w:lang w:val="en-GB"/>
        </w:rPr>
        <w:t xml:space="preserve">Fig. </w:t>
      </w:r>
      <w:r w:rsidR="004A6C04">
        <w:rPr>
          <w:noProof/>
          <w:lang w:val="en-GB"/>
        </w:rPr>
        <w:t>2</w:t>
      </w:r>
      <w:r w:rsidR="00395BC1">
        <w:rPr>
          <w:lang w:eastAsia="zh-CN"/>
        </w:rPr>
        <w:fldChar w:fldCharType="end"/>
      </w:r>
      <w:r w:rsidRPr="005A322B">
        <w:rPr>
          <w:lang w:eastAsia="zh-CN"/>
        </w:rPr>
        <w:t>. In a serial flow, e</w:t>
      </w:r>
      <w:r w:rsidR="00860F5A">
        <w:rPr>
          <w:lang w:eastAsia="zh-CN"/>
        </w:rPr>
        <w:t xml:space="preserve">ach engine's mass flow rate is </w:t>
      </w:r>
      <w:proofErr w:type="spellStart"/>
      <w:r w:rsidR="00860F5A" w:rsidRPr="00860F5A">
        <w:rPr>
          <w:i/>
          <w:lang w:eastAsia="zh-CN"/>
        </w:rPr>
        <w:t>q</w:t>
      </w:r>
      <w:r w:rsidR="00860F5A" w:rsidRPr="00860F5A">
        <w:rPr>
          <w:i/>
          <w:vertAlign w:val="subscript"/>
          <w:lang w:eastAsia="zh-CN"/>
        </w:rPr>
        <w:t>m</w:t>
      </w:r>
      <w:proofErr w:type="spellEnd"/>
      <w:r w:rsidRPr="005A322B">
        <w:rPr>
          <w:lang w:eastAsia="zh-CN"/>
        </w:rPr>
        <w:t xml:space="preserve">, and </w:t>
      </w:r>
      <w:r w:rsidR="00E07661">
        <w:rPr>
          <w:lang w:eastAsia="zh-CN"/>
        </w:rPr>
        <w:t xml:space="preserve">from the flow's direction, for </w:t>
      </w:r>
      <w:r w:rsidRPr="005A322B">
        <w:rPr>
          <w:lang w:eastAsia="zh-CN"/>
        </w:rPr>
        <w:t>2</w:t>
      </w:r>
      <w:r w:rsidR="00E07661">
        <w:rPr>
          <w:lang w:eastAsia="zh-CN"/>
        </w:rPr>
        <w:t xml:space="preserve"> ≤ </w:t>
      </w:r>
      <w:r w:rsidRPr="00E07661">
        <w:rPr>
          <w:i/>
          <w:lang w:eastAsia="zh-CN"/>
        </w:rPr>
        <w:t>x</w:t>
      </w:r>
      <w:r w:rsidR="00E07661">
        <w:rPr>
          <w:lang w:eastAsia="zh-CN"/>
        </w:rPr>
        <w:t xml:space="preserve"> ≤ </w:t>
      </w:r>
      <w:proofErr w:type="spellStart"/>
      <w:r w:rsidR="00E07661" w:rsidRPr="00E07661">
        <w:rPr>
          <w:i/>
          <w:lang w:eastAsia="zh-CN"/>
        </w:rPr>
        <w:t>n</w:t>
      </w:r>
      <w:r w:rsidR="00E07661" w:rsidRPr="00E07661">
        <w:rPr>
          <w:i/>
          <w:vertAlign w:val="subscript"/>
          <w:lang w:eastAsia="zh-CN"/>
        </w:rPr>
        <w:t>se</w:t>
      </w:r>
      <w:proofErr w:type="spellEnd"/>
      <w:r w:rsidR="007E2D2B">
        <w:rPr>
          <w:lang w:eastAsia="zh-CN"/>
        </w:rPr>
        <w:t xml:space="preserve">, </w:t>
      </w:r>
      <w:proofErr w:type="spellStart"/>
      <w:proofErr w:type="gramStart"/>
      <w:r w:rsidR="00161C0A" w:rsidRPr="00161C0A">
        <w:rPr>
          <w:i/>
          <w:lang w:eastAsia="zh-CN"/>
        </w:rPr>
        <w:t>T</w:t>
      </w:r>
      <w:r w:rsidR="00161C0A" w:rsidRPr="00161C0A">
        <w:rPr>
          <w:i/>
          <w:vertAlign w:val="subscript"/>
          <w:lang w:eastAsia="zh-CN"/>
        </w:rPr>
        <w:t>i,x</w:t>
      </w:r>
      <w:proofErr w:type="spellEnd"/>
      <w:proofErr w:type="gramEnd"/>
      <w:r w:rsidR="007E2D2B">
        <w:rPr>
          <w:lang w:eastAsia="zh-CN"/>
        </w:rPr>
        <w:t xml:space="preserve"> = </w:t>
      </w:r>
      <w:r w:rsidR="00161C0A">
        <w:rPr>
          <w:i/>
          <w:lang w:eastAsia="zh-CN"/>
        </w:rPr>
        <w:t>T</w:t>
      </w:r>
      <w:r w:rsidR="007E2D2B" w:rsidRPr="00161C0A">
        <w:rPr>
          <w:i/>
          <w:vertAlign w:val="subscript"/>
          <w:lang w:eastAsia="zh-CN"/>
        </w:rPr>
        <w:t>o,x-1</w:t>
      </w:r>
      <w:r w:rsidRPr="005A322B">
        <w:rPr>
          <w:lang w:eastAsia="zh-CN"/>
        </w:rPr>
        <w:t>. In a parallel fl</w:t>
      </w:r>
      <w:r w:rsidR="00FA19A9">
        <w:rPr>
          <w:lang w:eastAsia="zh-CN"/>
        </w:rPr>
        <w:t xml:space="preserve">ow, each engine's mass flow is </w:t>
      </w:r>
      <w:proofErr w:type="spellStart"/>
      <w:r w:rsidR="00FA19A9">
        <w:rPr>
          <w:i/>
          <w:lang w:eastAsia="zh-CN"/>
        </w:rPr>
        <w:t>q</w:t>
      </w:r>
      <w:r w:rsidRPr="00FA19A9">
        <w:rPr>
          <w:i/>
          <w:vertAlign w:val="subscript"/>
          <w:lang w:eastAsia="zh-CN"/>
        </w:rPr>
        <w:t>m</w:t>
      </w:r>
      <w:proofErr w:type="spellEnd"/>
      <w:r w:rsidR="00FA19A9">
        <w:rPr>
          <w:lang w:eastAsia="zh-CN"/>
        </w:rPr>
        <w:t>/</w:t>
      </w:r>
      <w:proofErr w:type="spellStart"/>
      <w:r w:rsidR="00FA19A9" w:rsidRPr="00FA19A9">
        <w:rPr>
          <w:i/>
          <w:lang w:eastAsia="zh-CN"/>
        </w:rPr>
        <w:t>n</w:t>
      </w:r>
      <w:r w:rsidR="00FA19A9" w:rsidRPr="00FA19A9">
        <w:rPr>
          <w:i/>
          <w:vertAlign w:val="subscript"/>
          <w:lang w:eastAsia="zh-CN"/>
        </w:rPr>
        <w:t>se</w:t>
      </w:r>
      <w:proofErr w:type="spellEnd"/>
      <w:r w:rsidRPr="005A322B">
        <w:rPr>
          <w:lang w:eastAsia="zh-CN"/>
        </w:rPr>
        <w:t xml:space="preserve">, for </w:t>
      </w:r>
      <w:r w:rsidR="00EC739C" w:rsidRPr="005A322B">
        <w:rPr>
          <w:lang w:eastAsia="zh-CN"/>
        </w:rPr>
        <w:t>2</w:t>
      </w:r>
      <w:r w:rsidR="00EC739C">
        <w:rPr>
          <w:lang w:eastAsia="zh-CN"/>
        </w:rPr>
        <w:t xml:space="preserve"> ≤ </w:t>
      </w:r>
      <w:r w:rsidR="00EC739C" w:rsidRPr="00E07661">
        <w:rPr>
          <w:i/>
          <w:lang w:eastAsia="zh-CN"/>
        </w:rPr>
        <w:t>x</w:t>
      </w:r>
      <w:r w:rsidR="00EC739C">
        <w:rPr>
          <w:lang w:eastAsia="zh-CN"/>
        </w:rPr>
        <w:t xml:space="preserve"> ≤ </w:t>
      </w:r>
      <w:proofErr w:type="spellStart"/>
      <w:r w:rsidR="00EC739C" w:rsidRPr="00E07661">
        <w:rPr>
          <w:i/>
          <w:lang w:eastAsia="zh-CN"/>
        </w:rPr>
        <w:t>n</w:t>
      </w:r>
      <w:r w:rsidR="00EC739C" w:rsidRPr="00E07661">
        <w:rPr>
          <w:i/>
          <w:vertAlign w:val="subscript"/>
          <w:lang w:eastAsia="zh-CN"/>
        </w:rPr>
        <w:t>se</w:t>
      </w:r>
      <w:proofErr w:type="spellEnd"/>
      <w:r w:rsidR="00EC739C">
        <w:rPr>
          <w:lang w:eastAsia="zh-CN"/>
        </w:rPr>
        <w:t xml:space="preserve">, </w:t>
      </w:r>
      <w:proofErr w:type="spellStart"/>
      <w:proofErr w:type="gramStart"/>
      <w:r w:rsidR="00EC739C" w:rsidRPr="00EC739C">
        <w:rPr>
          <w:i/>
          <w:lang w:eastAsia="zh-CN"/>
        </w:rPr>
        <w:t>T</w:t>
      </w:r>
      <w:r w:rsidR="00EC739C" w:rsidRPr="00EC739C">
        <w:rPr>
          <w:i/>
          <w:vertAlign w:val="subscript"/>
          <w:lang w:eastAsia="zh-CN"/>
        </w:rPr>
        <w:t>i,x</w:t>
      </w:r>
      <w:proofErr w:type="spellEnd"/>
      <w:proofErr w:type="gramEnd"/>
      <w:r w:rsidR="00EC739C">
        <w:rPr>
          <w:lang w:eastAsia="zh-CN"/>
        </w:rPr>
        <w:t xml:space="preserve"> = </w:t>
      </w:r>
      <w:proofErr w:type="spellStart"/>
      <w:r w:rsidR="00EC739C" w:rsidRPr="00EC739C">
        <w:rPr>
          <w:i/>
          <w:lang w:eastAsia="zh-CN"/>
        </w:rPr>
        <w:t>T</w:t>
      </w:r>
      <w:r w:rsidR="00EC739C" w:rsidRPr="00EC739C">
        <w:rPr>
          <w:i/>
          <w:vertAlign w:val="subscript"/>
          <w:lang w:eastAsia="zh-CN"/>
        </w:rPr>
        <w:t>i,h</w:t>
      </w:r>
      <w:proofErr w:type="spellEnd"/>
      <w:r w:rsidRPr="005A322B">
        <w:rPr>
          <w:lang w:eastAsia="zh-CN"/>
        </w:rPr>
        <w:t>.</w:t>
      </w:r>
    </w:p>
    <w:p w14:paraId="62784094" w14:textId="4F830B50" w:rsidR="00B322B0" w:rsidRDefault="00CA1585" w:rsidP="00352524">
      <w:pPr>
        <w:rPr>
          <w:lang w:eastAsia="zh-CN"/>
        </w:rPr>
      </w:pPr>
      <w:r w:rsidRPr="00CA1585">
        <w:rPr>
          <w:lang w:eastAsia="zh-CN"/>
        </w:rPr>
        <w:t xml:space="preserve">MATLAB was used as the programming tool to build the model of SEAs, and </w:t>
      </w:r>
      <w:proofErr w:type="spellStart"/>
      <w:r w:rsidRPr="00CA1585">
        <w:rPr>
          <w:lang w:eastAsia="zh-CN"/>
        </w:rPr>
        <w:t>CoolProp</w:t>
      </w:r>
      <w:proofErr w:type="spellEnd"/>
      <w:r w:rsidRPr="00CA1585">
        <w:rPr>
          <w:lang w:eastAsia="zh-CN"/>
        </w:rPr>
        <w:t xml:space="preserve"> was used to provide fluid properties for MATLAB program. Five basic SEA models composed of the aforementioned Stirling engines and fluids were built. To compare SEA connection types under various conditions, several parameters are investigated to find out their effects on SEA performance.</w:t>
      </w:r>
    </w:p>
    <w:p w14:paraId="24EF99F0" w14:textId="6AD2E941" w:rsidR="0048417A" w:rsidRDefault="00245875" w:rsidP="00245875">
      <w:pPr>
        <w:pStyle w:val="1"/>
        <w:rPr>
          <w:lang w:eastAsia="zh-CN"/>
        </w:rPr>
      </w:pPr>
      <w:r>
        <w:rPr>
          <w:lang w:eastAsia="zh-CN"/>
        </w:rPr>
        <w:t xml:space="preserve">5. </w:t>
      </w:r>
      <w:r w:rsidRPr="00245875">
        <w:rPr>
          <w:lang w:eastAsia="zh-CN"/>
        </w:rPr>
        <w:t>Result Analysis</w:t>
      </w:r>
    </w:p>
    <w:p w14:paraId="1BF13E17" w14:textId="6BA93B5A" w:rsidR="00EE2B86" w:rsidRDefault="00924B7B" w:rsidP="00352524">
      <w:pPr>
        <w:rPr>
          <w:lang w:eastAsia="zh-CN"/>
        </w:rPr>
      </w:pPr>
      <w:r w:rsidRPr="00924B7B">
        <w:rPr>
          <w:lang w:eastAsia="zh-CN"/>
        </w:rPr>
        <w:t xml:space="preserve">SEA models with specified parameters in </w:t>
      </w:r>
      <w:r w:rsidR="00F55A90">
        <w:rPr>
          <w:lang w:eastAsia="zh-CN"/>
        </w:rPr>
        <w:fldChar w:fldCharType="begin"/>
      </w:r>
      <w:r w:rsidR="00F55A90">
        <w:rPr>
          <w:lang w:eastAsia="zh-CN"/>
        </w:rPr>
        <w:instrText xml:space="preserve"> REF _Ref477188736 \h </w:instrText>
      </w:r>
      <w:r w:rsidR="00F55A90">
        <w:rPr>
          <w:lang w:eastAsia="zh-CN"/>
        </w:rPr>
      </w:r>
      <w:r w:rsidR="00F55A90">
        <w:rPr>
          <w:lang w:eastAsia="zh-CN"/>
        </w:rPr>
        <w:fldChar w:fldCharType="separate"/>
      </w:r>
      <w:r w:rsidR="004A6C04" w:rsidRPr="00952F3D">
        <w:rPr>
          <w:lang w:val="en-GB" w:eastAsia="zh-CN"/>
        </w:rPr>
        <w:t xml:space="preserve">Table </w:t>
      </w:r>
      <w:r w:rsidR="004A6C04">
        <w:rPr>
          <w:noProof/>
          <w:lang w:val="en-GB" w:eastAsia="zh-CN"/>
        </w:rPr>
        <w:t>4</w:t>
      </w:r>
      <w:r w:rsidR="00F55A90">
        <w:rPr>
          <w:lang w:eastAsia="zh-CN"/>
        </w:rPr>
        <w:fldChar w:fldCharType="end"/>
      </w:r>
      <w:r w:rsidRPr="00924B7B">
        <w:rPr>
          <w:lang w:eastAsia="zh-CN"/>
        </w:rPr>
        <w:t xml:space="preserve"> were built and calculated. Results of the performances of the SEAs are shown in </w:t>
      </w:r>
      <w:r w:rsidR="00173312">
        <w:rPr>
          <w:lang w:eastAsia="zh-CN"/>
        </w:rPr>
        <w:fldChar w:fldCharType="begin"/>
      </w:r>
      <w:r w:rsidR="00173312">
        <w:rPr>
          <w:lang w:eastAsia="zh-CN"/>
        </w:rPr>
        <w:instrText xml:space="preserve"> REF _Ref477191430 \h </w:instrText>
      </w:r>
      <w:r w:rsidR="00173312">
        <w:rPr>
          <w:lang w:eastAsia="zh-CN"/>
        </w:rPr>
      </w:r>
      <w:r w:rsidR="00173312">
        <w:rPr>
          <w:lang w:eastAsia="zh-CN"/>
        </w:rPr>
        <w:fldChar w:fldCharType="separate"/>
      </w:r>
      <w:r w:rsidR="004A6C04" w:rsidRPr="00173312">
        <w:rPr>
          <w:lang w:val="en-GB" w:eastAsia="zh-CN"/>
        </w:rPr>
        <w:t xml:space="preserve">Table </w:t>
      </w:r>
      <w:r w:rsidR="004A6C04">
        <w:rPr>
          <w:noProof/>
          <w:lang w:val="en-GB" w:eastAsia="zh-CN"/>
        </w:rPr>
        <w:t>5</w:t>
      </w:r>
      <w:r w:rsidR="00173312">
        <w:rPr>
          <w:lang w:eastAsia="zh-CN"/>
        </w:rPr>
        <w:fldChar w:fldCharType="end"/>
      </w:r>
      <w:r w:rsidRPr="00924B7B">
        <w:rPr>
          <w:lang w:eastAsia="zh-CN"/>
        </w:rPr>
        <w:t>, it can be found that under specified parameters Type 3 has the highest efficiency and output power, while Type 1 has the lowest efficiency and output power.</w:t>
      </w:r>
    </w:p>
    <w:p w14:paraId="16347FF1" w14:textId="239541E4" w:rsidR="00173312" w:rsidRPr="00173312" w:rsidRDefault="00173312" w:rsidP="00173312">
      <w:pPr>
        <w:pStyle w:val="TableCaption"/>
        <w:rPr>
          <w:lang w:val="en-GB" w:eastAsia="zh-CN"/>
        </w:rPr>
      </w:pPr>
      <w:bookmarkStart w:id="35" w:name="_Ref477191430"/>
      <w:r w:rsidRPr="00173312">
        <w:rPr>
          <w:lang w:val="en-GB" w:eastAsia="zh-CN"/>
        </w:rPr>
        <w:t xml:space="preserve">Table </w:t>
      </w:r>
      <w:r w:rsidRPr="00173312">
        <w:rPr>
          <w:lang w:val="en-GB" w:eastAsia="zh-CN"/>
        </w:rPr>
        <w:fldChar w:fldCharType="begin"/>
      </w:r>
      <w:r w:rsidRPr="00173312">
        <w:rPr>
          <w:lang w:val="en-GB" w:eastAsia="zh-CN"/>
        </w:rPr>
        <w:instrText xml:space="preserve"> SEQ Table \* ARABIC </w:instrText>
      </w:r>
      <w:r w:rsidRPr="00173312">
        <w:rPr>
          <w:lang w:val="en-GB" w:eastAsia="zh-CN"/>
        </w:rPr>
        <w:fldChar w:fldCharType="separate"/>
      </w:r>
      <w:r w:rsidR="004A6C04">
        <w:rPr>
          <w:noProof/>
          <w:lang w:val="en-GB" w:eastAsia="zh-CN"/>
        </w:rPr>
        <w:t>5</w:t>
      </w:r>
      <w:r w:rsidRPr="00173312">
        <w:rPr>
          <w:lang w:val="en-GB" w:eastAsia="zh-CN"/>
        </w:rPr>
        <w:fldChar w:fldCharType="end"/>
      </w:r>
      <w:bookmarkEnd w:id="35"/>
      <w:r>
        <w:rPr>
          <w:lang w:val="en-GB" w:eastAsia="zh-CN"/>
        </w:rPr>
        <w:t xml:space="preserve"> </w:t>
      </w:r>
      <w:r w:rsidRPr="00173312">
        <w:rPr>
          <w:lang w:val="en-GB" w:eastAsia="zh-CN"/>
        </w:rPr>
        <w:t>Results of SEA models under specified parameters</w:t>
      </w:r>
    </w:p>
    <w:tbl>
      <w:tblPr>
        <w:tblStyle w:val="a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7"/>
        <w:gridCol w:w="766"/>
        <w:gridCol w:w="1027"/>
        <w:gridCol w:w="855"/>
      </w:tblGrid>
      <w:tr w:rsidR="005A16F6" w:rsidRPr="00ED5C4F" w14:paraId="2BC36B6D" w14:textId="77777777" w:rsidTr="005E27D4">
        <w:trPr>
          <w:jc w:val="center"/>
        </w:trPr>
        <w:tc>
          <w:tcPr>
            <w:tcW w:w="0" w:type="auto"/>
            <w:tcBorders>
              <w:top w:val="single" w:sz="4" w:space="0" w:color="auto"/>
              <w:bottom w:val="single" w:sz="4" w:space="0" w:color="auto"/>
            </w:tcBorders>
            <w:vAlign w:val="center"/>
          </w:tcPr>
          <w:p w14:paraId="76ECA35A" w14:textId="77777777" w:rsidR="005A16F6" w:rsidRPr="00ED5C4F" w:rsidRDefault="005A16F6" w:rsidP="005E27D4">
            <w:pPr>
              <w:pStyle w:val="InsideTable"/>
            </w:pPr>
            <w:r w:rsidRPr="00ED5C4F">
              <w:rPr>
                <w:lang w:eastAsia="zh-CN"/>
              </w:rPr>
              <w:t>Parameter</w:t>
            </w:r>
          </w:p>
        </w:tc>
        <w:tc>
          <w:tcPr>
            <w:tcW w:w="0" w:type="auto"/>
            <w:tcBorders>
              <w:top w:val="single" w:sz="4" w:space="0" w:color="auto"/>
              <w:bottom w:val="single" w:sz="4" w:space="0" w:color="auto"/>
            </w:tcBorders>
            <w:vAlign w:val="center"/>
          </w:tcPr>
          <w:p w14:paraId="6F43A1D6" w14:textId="77777777" w:rsidR="005A16F6" w:rsidRPr="00ED5C4F" w:rsidRDefault="005A16F6" w:rsidP="005E27D4">
            <w:pPr>
              <w:pStyle w:val="InsideTable"/>
            </w:pPr>
            <w:r w:rsidRPr="00ED5C4F">
              <w:t>Value</w:t>
            </w:r>
          </w:p>
        </w:tc>
        <w:tc>
          <w:tcPr>
            <w:tcW w:w="0" w:type="auto"/>
            <w:tcBorders>
              <w:top w:val="single" w:sz="4" w:space="0" w:color="auto"/>
              <w:bottom w:val="single" w:sz="4" w:space="0" w:color="auto"/>
            </w:tcBorders>
            <w:vAlign w:val="center"/>
          </w:tcPr>
          <w:p w14:paraId="10A48F8C" w14:textId="77777777" w:rsidR="005A16F6" w:rsidRPr="00ED5C4F" w:rsidRDefault="005A16F6" w:rsidP="005E27D4">
            <w:pPr>
              <w:pStyle w:val="InsideTable"/>
            </w:pPr>
            <w:r w:rsidRPr="00ED5C4F">
              <w:rPr>
                <w:lang w:eastAsia="zh-CN"/>
              </w:rPr>
              <w:t>Parameter</w:t>
            </w:r>
          </w:p>
        </w:tc>
        <w:tc>
          <w:tcPr>
            <w:tcW w:w="0" w:type="auto"/>
            <w:tcBorders>
              <w:top w:val="single" w:sz="4" w:space="0" w:color="auto"/>
              <w:bottom w:val="single" w:sz="4" w:space="0" w:color="auto"/>
            </w:tcBorders>
            <w:vAlign w:val="center"/>
          </w:tcPr>
          <w:p w14:paraId="1423AAA1" w14:textId="77777777" w:rsidR="005A16F6" w:rsidRPr="00ED5C4F" w:rsidRDefault="005A16F6" w:rsidP="005E27D4">
            <w:pPr>
              <w:pStyle w:val="InsideTable"/>
            </w:pPr>
            <w:r w:rsidRPr="00ED5C4F">
              <w:t>Value</w:t>
            </w:r>
          </w:p>
        </w:tc>
      </w:tr>
      <w:tr w:rsidR="005A16F6" w:rsidRPr="00ED5C4F" w14:paraId="27D86433" w14:textId="77777777" w:rsidTr="005E27D4">
        <w:trPr>
          <w:jc w:val="center"/>
        </w:trPr>
        <w:tc>
          <w:tcPr>
            <w:tcW w:w="0" w:type="auto"/>
            <w:tcBorders>
              <w:top w:val="single" w:sz="4" w:space="0" w:color="auto"/>
            </w:tcBorders>
            <w:vAlign w:val="center"/>
          </w:tcPr>
          <w:p w14:paraId="02FCF1AB" w14:textId="00A9F470" w:rsidR="005A16F6" w:rsidRPr="000819B7" w:rsidRDefault="005A16F6" w:rsidP="005E27D4">
            <w:pPr>
              <w:pStyle w:val="InsideTable"/>
              <w:rPr>
                <w:i/>
              </w:rPr>
            </w:pPr>
            <w:r w:rsidRPr="000819B7">
              <w:rPr>
                <w:i/>
              </w:rPr>
              <w:t>η</w:t>
            </w:r>
            <w:r w:rsidRPr="008859CB">
              <w:rPr>
                <w:vertAlign w:val="subscript"/>
              </w:rPr>
              <w:t>1</w:t>
            </w:r>
          </w:p>
        </w:tc>
        <w:tc>
          <w:tcPr>
            <w:tcW w:w="0" w:type="auto"/>
            <w:tcBorders>
              <w:top w:val="single" w:sz="4" w:space="0" w:color="auto"/>
            </w:tcBorders>
            <w:vAlign w:val="center"/>
          </w:tcPr>
          <w:p w14:paraId="3CCFE205" w14:textId="01625449" w:rsidR="005A16F6" w:rsidRPr="00ED5C4F" w:rsidRDefault="005A16F6" w:rsidP="005E27D4">
            <w:pPr>
              <w:pStyle w:val="InsideTable"/>
            </w:pPr>
            <w:r w:rsidRPr="00ED5C4F">
              <w:t>0.</w:t>
            </w:r>
            <w:r>
              <w:t>2215</w:t>
            </w:r>
          </w:p>
        </w:tc>
        <w:tc>
          <w:tcPr>
            <w:tcW w:w="0" w:type="auto"/>
            <w:tcBorders>
              <w:top w:val="single" w:sz="4" w:space="0" w:color="auto"/>
            </w:tcBorders>
            <w:vAlign w:val="center"/>
          </w:tcPr>
          <w:p w14:paraId="0E1EBCCD" w14:textId="0CB9464A" w:rsidR="005A16F6" w:rsidRPr="005A16F6" w:rsidRDefault="005A16F6" w:rsidP="005E27D4">
            <w:pPr>
              <w:pStyle w:val="InsideTable"/>
              <w:rPr>
                <w:lang w:eastAsia="zh-CN"/>
              </w:rPr>
            </w:pPr>
            <w:r>
              <w:rPr>
                <w:i/>
              </w:rPr>
              <w:t>P</w:t>
            </w:r>
            <w:r w:rsidRPr="005A16F6">
              <w:rPr>
                <w:vertAlign w:val="subscript"/>
              </w:rPr>
              <w:t>1</w:t>
            </w:r>
          </w:p>
        </w:tc>
        <w:tc>
          <w:tcPr>
            <w:tcW w:w="0" w:type="auto"/>
            <w:tcBorders>
              <w:top w:val="single" w:sz="4" w:space="0" w:color="auto"/>
            </w:tcBorders>
            <w:vAlign w:val="center"/>
          </w:tcPr>
          <w:p w14:paraId="4C3DCCEE" w14:textId="0015128A" w:rsidR="005A16F6" w:rsidRPr="00ED5C4F" w:rsidRDefault="005A16F6" w:rsidP="005E27D4">
            <w:pPr>
              <w:pStyle w:val="InsideTable"/>
            </w:pPr>
            <w:r>
              <w:t>8022 W</w:t>
            </w:r>
          </w:p>
        </w:tc>
      </w:tr>
      <w:tr w:rsidR="00D66B18" w:rsidRPr="00ED5C4F" w14:paraId="50106D26" w14:textId="77777777" w:rsidTr="005E27D4">
        <w:trPr>
          <w:jc w:val="center"/>
        </w:trPr>
        <w:tc>
          <w:tcPr>
            <w:tcW w:w="0" w:type="auto"/>
            <w:vAlign w:val="center"/>
          </w:tcPr>
          <w:p w14:paraId="3388B046" w14:textId="53981DA3" w:rsidR="00D66B18" w:rsidRPr="00ED5C4F" w:rsidRDefault="00D66B18" w:rsidP="005E27D4">
            <w:pPr>
              <w:pStyle w:val="InsideTable"/>
              <w:rPr>
                <w:lang w:eastAsia="zh-CN"/>
              </w:rPr>
            </w:pPr>
            <w:r w:rsidRPr="000819B7">
              <w:rPr>
                <w:i/>
              </w:rPr>
              <w:t>η</w:t>
            </w:r>
            <w:r w:rsidR="00946C33">
              <w:rPr>
                <w:vertAlign w:val="subscript"/>
              </w:rPr>
              <w:t>2</w:t>
            </w:r>
          </w:p>
        </w:tc>
        <w:tc>
          <w:tcPr>
            <w:tcW w:w="0" w:type="auto"/>
            <w:vAlign w:val="center"/>
          </w:tcPr>
          <w:p w14:paraId="1DDF4CAA" w14:textId="27D5EE37" w:rsidR="00D66B18" w:rsidRPr="00ED5C4F" w:rsidRDefault="00D66B18" w:rsidP="005E27D4">
            <w:pPr>
              <w:pStyle w:val="InsideTable"/>
            </w:pPr>
            <w:r w:rsidRPr="00ED5C4F">
              <w:t>0.</w:t>
            </w:r>
            <w:r w:rsidR="00E4173D">
              <w:t>2273</w:t>
            </w:r>
          </w:p>
        </w:tc>
        <w:tc>
          <w:tcPr>
            <w:tcW w:w="0" w:type="auto"/>
            <w:vAlign w:val="center"/>
          </w:tcPr>
          <w:p w14:paraId="1A8CEA6E" w14:textId="34A6200D" w:rsidR="00D66B18" w:rsidRPr="00ED5C4F" w:rsidRDefault="00D66B18" w:rsidP="005E27D4">
            <w:pPr>
              <w:pStyle w:val="InsideTable"/>
            </w:pPr>
            <w:r>
              <w:rPr>
                <w:i/>
              </w:rPr>
              <w:t>P</w:t>
            </w:r>
            <w:r w:rsidR="00946C33">
              <w:rPr>
                <w:vertAlign w:val="subscript"/>
              </w:rPr>
              <w:t>2</w:t>
            </w:r>
          </w:p>
        </w:tc>
        <w:tc>
          <w:tcPr>
            <w:tcW w:w="0" w:type="auto"/>
            <w:vAlign w:val="center"/>
          </w:tcPr>
          <w:p w14:paraId="2B0A3B2E" w14:textId="6D186202" w:rsidR="00D66B18" w:rsidRPr="00ED5C4F" w:rsidRDefault="00D66B18" w:rsidP="005E27D4">
            <w:pPr>
              <w:pStyle w:val="InsideTable"/>
            </w:pPr>
            <w:r>
              <w:t>8</w:t>
            </w:r>
            <w:r w:rsidR="00E4173D">
              <w:t>483</w:t>
            </w:r>
            <w:r>
              <w:t xml:space="preserve"> W</w:t>
            </w:r>
          </w:p>
        </w:tc>
      </w:tr>
      <w:tr w:rsidR="00D66B18" w:rsidRPr="00ED5C4F" w14:paraId="1C909D14" w14:textId="77777777" w:rsidTr="005E27D4">
        <w:trPr>
          <w:jc w:val="center"/>
        </w:trPr>
        <w:tc>
          <w:tcPr>
            <w:tcW w:w="0" w:type="auto"/>
            <w:vAlign w:val="center"/>
          </w:tcPr>
          <w:p w14:paraId="2138191B" w14:textId="16161905" w:rsidR="00D66B18" w:rsidRPr="00ED5C4F" w:rsidRDefault="00D66B18" w:rsidP="005E27D4">
            <w:pPr>
              <w:pStyle w:val="InsideTable"/>
            </w:pPr>
            <w:r w:rsidRPr="000819B7">
              <w:rPr>
                <w:i/>
              </w:rPr>
              <w:t>η</w:t>
            </w:r>
            <w:r w:rsidR="00946C33">
              <w:rPr>
                <w:vertAlign w:val="subscript"/>
              </w:rPr>
              <w:t>3</w:t>
            </w:r>
          </w:p>
        </w:tc>
        <w:tc>
          <w:tcPr>
            <w:tcW w:w="0" w:type="auto"/>
            <w:vAlign w:val="center"/>
          </w:tcPr>
          <w:p w14:paraId="0027F389" w14:textId="338BD5F5" w:rsidR="00D66B18" w:rsidRPr="00ED5C4F" w:rsidRDefault="00D66B18" w:rsidP="005E27D4">
            <w:pPr>
              <w:pStyle w:val="InsideTable"/>
            </w:pPr>
            <w:r w:rsidRPr="00ED5C4F">
              <w:t>0.</w:t>
            </w:r>
            <w:r>
              <w:t>22</w:t>
            </w:r>
            <w:r w:rsidR="00E4173D">
              <w:t>77</w:t>
            </w:r>
          </w:p>
        </w:tc>
        <w:tc>
          <w:tcPr>
            <w:tcW w:w="0" w:type="auto"/>
            <w:vAlign w:val="center"/>
          </w:tcPr>
          <w:p w14:paraId="17B67044" w14:textId="708E7115" w:rsidR="00D66B18" w:rsidRPr="00ED5C4F" w:rsidRDefault="00D66B18" w:rsidP="005E27D4">
            <w:pPr>
              <w:pStyle w:val="InsideTable"/>
            </w:pPr>
            <w:r>
              <w:rPr>
                <w:i/>
              </w:rPr>
              <w:t>P</w:t>
            </w:r>
            <w:r w:rsidR="00946C33">
              <w:rPr>
                <w:vertAlign w:val="subscript"/>
              </w:rPr>
              <w:t>3</w:t>
            </w:r>
          </w:p>
        </w:tc>
        <w:tc>
          <w:tcPr>
            <w:tcW w:w="0" w:type="auto"/>
            <w:vAlign w:val="center"/>
          </w:tcPr>
          <w:p w14:paraId="4CFD9B99" w14:textId="17E801A0" w:rsidR="00D66B18" w:rsidRPr="00ED5C4F" w:rsidRDefault="00D66B18" w:rsidP="005E27D4">
            <w:pPr>
              <w:pStyle w:val="InsideTable"/>
            </w:pPr>
            <w:r>
              <w:t>8</w:t>
            </w:r>
            <w:r w:rsidR="00E4173D">
              <w:t>512</w:t>
            </w:r>
            <w:r>
              <w:t xml:space="preserve"> W</w:t>
            </w:r>
          </w:p>
        </w:tc>
      </w:tr>
      <w:tr w:rsidR="00946C33" w:rsidRPr="00ED5C4F" w14:paraId="79B377A8" w14:textId="77777777" w:rsidTr="005E27D4">
        <w:trPr>
          <w:jc w:val="center"/>
        </w:trPr>
        <w:tc>
          <w:tcPr>
            <w:tcW w:w="0" w:type="auto"/>
            <w:vAlign w:val="center"/>
          </w:tcPr>
          <w:p w14:paraId="72E6C122" w14:textId="155CBEB5" w:rsidR="00946C33" w:rsidRPr="00ED5C4F" w:rsidRDefault="00946C33" w:rsidP="005E27D4">
            <w:pPr>
              <w:pStyle w:val="InsideTable"/>
            </w:pPr>
            <w:r w:rsidRPr="000819B7">
              <w:rPr>
                <w:i/>
              </w:rPr>
              <w:t>η</w:t>
            </w:r>
            <w:r>
              <w:rPr>
                <w:vertAlign w:val="subscript"/>
              </w:rPr>
              <w:t>4</w:t>
            </w:r>
          </w:p>
        </w:tc>
        <w:tc>
          <w:tcPr>
            <w:tcW w:w="0" w:type="auto"/>
            <w:vAlign w:val="center"/>
          </w:tcPr>
          <w:p w14:paraId="198C3063" w14:textId="08BC72BD" w:rsidR="00946C33" w:rsidRPr="00ED5C4F" w:rsidRDefault="00946C33" w:rsidP="005E27D4">
            <w:pPr>
              <w:pStyle w:val="InsideTable"/>
            </w:pPr>
            <w:r w:rsidRPr="00ED5C4F">
              <w:t>0.</w:t>
            </w:r>
            <w:r w:rsidR="00E4173D">
              <w:t>2227</w:t>
            </w:r>
          </w:p>
        </w:tc>
        <w:tc>
          <w:tcPr>
            <w:tcW w:w="0" w:type="auto"/>
            <w:vAlign w:val="center"/>
          </w:tcPr>
          <w:p w14:paraId="32290355" w14:textId="21C4AA35" w:rsidR="00946C33" w:rsidRPr="00ED5C4F" w:rsidRDefault="00946C33" w:rsidP="005E27D4">
            <w:pPr>
              <w:pStyle w:val="InsideTable"/>
            </w:pPr>
            <w:r>
              <w:rPr>
                <w:i/>
              </w:rPr>
              <w:t>P</w:t>
            </w:r>
            <w:r>
              <w:rPr>
                <w:vertAlign w:val="subscript"/>
              </w:rPr>
              <w:t>4</w:t>
            </w:r>
          </w:p>
        </w:tc>
        <w:tc>
          <w:tcPr>
            <w:tcW w:w="0" w:type="auto"/>
            <w:vAlign w:val="center"/>
          </w:tcPr>
          <w:p w14:paraId="6A71A4A6" w14:textId="577B98EC" w:rsidR="00946C33" w:rsidRPr="00ED5C4F" w:rsidRDefault="00946C33" w:rsidP="005E27D4">
            <w:pPr>
              <w:pStyle w:val="InsideTable"/>
            </w:pPr>
            <w:r>
              <w:t>8</w:t>
            </w:r>
            <w:r w:rsidR="00E4173D">
              <w:t>116</w:t>
            </w:r>
            <w:r>
              <w:t xml:space="preserve"> W</w:t>
            </w:r>
          </w:p>
        </w:tc>
      </w:tr>
      <w:tr w:rsidR="00946C33" w:rsidRPr="00ED5C4F" w14:paraId="60920C02" w14:textId="77777777" w:rsidTr="005E27D4">
        <w:trPr>
          <w:jc w:val="center"/>
        </w:trPr>
        <w:tc>
          <w:tcPr>
            <w:tcW w:w="0" w:type="auto"/>
            <w:vAlign w:val="center"/>
          </w:tcPr>
          <w:p w14:paraId="75025E57" w14:textId="39CEA9AA" w:rsidR="00946C33" w:rsidRPr="00ED5C4F" w:rsidRDefault="00946C33" w:rsidP="005E27D4">
            <w:pPr>
              <w:pStyle w:val="InsideTable"/>
            </w:pPr>
            <w:r w:rsidRPr="000819B7">
              <w:rPr>
                <w:i/>
              </w:rPr>
              <w:t>η</w:t>
            </w:r>
            <w:r>
              <w:rPr>
                <w:vertAlign w:val="subscript"/>
              </w:rPr>
              <w:t>5</w:t>
            </w:r>
          </w:p>
        </w:tc>
        <w:tc>
          <w:tcPr>
            <w:tcW w:w="0" w:type="auto"/>
            <w:vAlign w:val="center"/>
          </w:tcPr>
          <w:p w14:paraId="76EA289D" w14:textId="2A1A6F09" w:rsidR="00946C33" w:rsidRPr="00ED5C4F" w:rsidRDefault="00946C33" w:rsidP="005E27D4">
            <w:pPr>
              <w:pStyle w:val="InsideTable"/>
            </w:pPr>
            <w:r w:rsidRPr="00ED5C4F">
              <w:t>0.</w:t>
            </w:r>
            <w:r>
              <w:t>22</w:t>
            </w:r>
            <w:r w:rsidR="00E4173D">
              <w:t>63</w:t>
            </w:r>
          </w:p>
        </w:tc>
        <w:tc>
          <w:tcPr>
            <w:tcW w:w="0" w:type="auto"/>
            <w:vAlign w:val="center"/>
          </w:tcPr>
          <w:p w14:paraId="1024F65D" w14:textId="0B1C185F" w:rsidR="00946C33" w:rsidRPr="00ED5C4F" w:rsidRDefault="00946C33" w:rsidP="005E27D4">
            <w:pPr>
              <w:pStyle w:val="InsideTable"/>
            </w:pPr>
            <w:r>
              <w:rPr>
                <w:i/>
              </w:rPr>
              <w:t>P</w:t>
            </w:r>
            <w:r>
              <w:rPr>
                <w:vertAlign w:val="subscript"/>
              </w:rPr>
              <w:t>5</w:t>
            </w:r>
          </w:p>
        </w:tc>
        <w:tc>
          <w:tcPr>
            <w:tcW w:w="0" w:type="auto"/>
            <w:vAlign w:val="center"/>
          </w:tcPr>
          <w:p w14:paraId="750C13D7" w14:textId="61BB632F" w:rsidR="00946C33" w:rsidRPr="00ED5C4F" w:rsidRDefault="00946C33" w:rsidP="005E27D4">
            <w:pPr>
              <w:pStyle w:val="InsideTable"/>
            </w:pPr>
            <w:r>
              <w:t>8</w:t>
            </w:r>
            <w:r w:rsidR="00E4173D">
              <w:t>399</w:t>
            </w:r>
            <w:r>
              <w:t xml:space="preserve"> W</w:t>
            </w:r>
          </w:p>
        </w:tc>
      </w:tr>
    </w:tbl>
    <w:p w14:paraId="3A7B1593" w14:textId="77777777" w:rsidR="00EE2B86" w:rsidRPr="00AF5599" w:rsidRDefault="00EE2B86" w:rsidP="00352524">
      <w:pPr>
        <w:rPr>
          <w:lang w:eastAsia="zh-CN"/>
        </w:rPr>
      </w:pPr>
    </w:p>
    <w:p w14:paraId="32EBBF79" w14:textId="1769D2F5" w:rsidR="006465C7" w:rsidRDefault="00982B09" w:rsidP="00982B09">
      <w:pPr>
        <w:pStyle w:val="2"/>
      </w:pPr>
      <w:r>
        <w:t xml:space="preserve">5.1. </w:t>
      </w:r>
      <w:r w:rsidRPr="00982B09">
        <w:t xml:space="preserve">Effects of </w:t>
      </w:r>
      <w:proofErr w:type="spellStart"/>
      <w:proofErr w:type="gramStart"/>
      <w:r w:rsidR="00B6472C">
        <w:t>T</w:t>
      </w:r>
      <w:r w:rsidR="00B6472C" w:rsidRPr="00B6472C">
        <w:rPr>
          <w:vertAlign w:val="subscript"/>
        </w:rPr>
        <w:t>i,h</w:t>
      </w:r>
      <w:proofErr w:type="spellEnd"/>
      <w:proofErr w:type="gramEnd"/>
    </w:p>
    <w:p w14:paraId="28BD824B" w14:textId="0250ABD2" w:rsidR="00982B09" w:rsidRDefault="00982B09" w:rsidP="00982B09">
      <w:r w:rsidRPr="00982B09">
        <w:t>According to Carnot cycle efficiency formula, the temperature of heating fluid determines the efficiency of Stirling engine array. For a Stirling engine, lower temperature heating fluid leads to a lower efficiency. The efficiency and output power may drop to 0 due to its insufficient heating fluid temperature to drive the engine.</w:t>
      </w:r>
    </w:p>
    <w:p w14:paraId="6484EE62" w14:textId="659D0939" w:rsidR="00EF6381" w:rsidRDefault="00EF6381" w:rsidP="00EF6381">
      <w:pPr>
        <w:pStyle w:val="Figure"/>
      </w:pPr>
      <w:r w:rsidRPr="00ED5C4F">
        <w:rPr>
          <w:noProof/>
          <w:lang w:eastAsia="zh-CN"/>
        </w:rPr>
        <w:lastRenderedPageBreak/>
        <w:drawing>
          <wp:inline distT="0" distB="0" distL="0" distR="0" wp14:anchorId="2CFC5E8D" wp14:editId="318EBF3D">
            <wp:extent cx="3544095" cy="5031740"/>
            <wp:effectExtent l="0" t="0" r="12065" b="0"/>
            <wp:docPr id="7" name="Picture 5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45"/>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563294" cy="5058998"/>
                    </a:xfrm>
                    <a:prstGeom prst="rect">
                      <a:avLst/>
                    </a:prstGeom>
                    <a:noFill/>
                    <a:ln>
                      <a:noFill/>
                    </a:ln>
                  </pic:spPr>
                </pic:pic>
              </a:graphicData>
            </a:graphic>
          </wp:inline>
        </w:drawing>
      </w:r>
    </w:p>
    <w:p w14:paraId="5ABA0270" w14:textId="65A8257E" w:rsidR="00EF6381" w:rsidRPr="002E3CE5" w:rsidRDefault="00EF6381" w:rsidP="00EF6381">
      <w:pPr>
        <w:pStyle w:val="FigureCaption"/>
        <w:rPr>
          <w:lang w:val="en-GB"/>
        </w:rPr>
      </w:pPr>
      <w:bookmarkStart w:id="36" w:name="_Ref477194535"/>
      <w:r w:rsidRPr="002E3CE5">
        <w:rPr>
          <w:lang w:val="en-GB"/>
        </w:rPr>
        <w:t xml:space="preserve">Fig. </w:t>
      </w:r>
      <w:r w:rsidRPr="002E3CE5">
        <w:rPr>
          <w:lang w:val="en-GB"/>
        </w:rPr>
        <w:fldChar w:fldCharType="begin"/>
      </w:r>
      <w:r w:rsidRPr="002E3CE5">
        <w:rPr>
          <w:lang w:val="en-GB"/>
        </w:rPr>
        <w:instrText xml:space="preserve"> SEQ Fig. \* ARABIC </w:instrText>
      </w:r>
      <w:r w:rsidRPr="002E3CE5">
        <w:rPr>
          <w:lang w:val="en-GB"/>
        </w:rPr>
        <w:fldChar w:fldCharType="separate"/>
      </w:r>
      <w:r w:rsidR="004A6C04">
        <w:rPr>
          <w:noProof/>
          <w:lang w:val="en-GB"/>
        </w:rPr>
        <w:t>5</w:t>
      </w:r>
      <w:r w:rsidRPr="002E3CE5">
        <w:rPr>
          <w:lang w:val="en-GB"/>
        </w:rPr>
        <w:fldChar w:fldCharType="end"/>
      </w:r>
      <w:bookmarkEnd w:id="36"/>
      <w:r w:rsidRPr="002E3CE5">
        <w:rPr>
          <w:lang w:val="en-GB"/>
        </w:rPr>
        <w:t xml:space="preserve"> </w:t>
      </w:r>
      <w:r>
        <w:rPr>
          <w:i/>
          <w:lang w:val="en-GB"/>
        </w:rPr>
        <w:t xml:space="preserve">Influence of </w:t>
      </w:r>
      <w:proofErr w:type="spellStart"/>
      <w:proofErr w:type="gramStart"/>
      <w:r>
        <w:rPr>
          <w:i/>
          <w:lang w:val="en-GB"/>
        </w:rPr>
        <w:t>T</w:t>
      </w:r>
      <w:r w:rsidRPr="00EF6381">
        <w:rPr>
          <w:i/>
          <w:vertAlign w:val="subscript"/>
          <w:lang w:val="en-GB"/>
        </w:rPr>
        <w:t>i,h</w:t>
      </w:r>
      <w:proofErr w:type="spellEnd"/>
      <w:proofErr w:type="gramEnd"/>
      <w:r w:rsidRPr="00EF6381">
        <w:rPr>
          <w:i/>
          <w:lang w:val="en-GB"/>
        </w:rPr>
        <w:t xml:space="preserve"> on efficiency and power of SEA</w:t>
      </w:r>
    </w:p>
    <w:p w14:paraId="38D15154" w14:textId="77777777" w:rsidR="00852B0D" w:rsidRPr="00EF6381" w:rsidRDefault="00852B0D" w:rsidP="001B7113">
      <w:pPr>
        <w:pStyle w:val="Paragraph"/>
        <w:rPr>
          <w:lang w:val="en-GB"/>
        </w:rPr>
      </w:pPr>
    </w:p>
    <w:p w14:paraId="3587D3F9" w14:textId="6DB1DD42" w:rsidR="00E46017" w:rsidRDefault="00774530" w:rsidP="00774530">
      <w:pPr>
        <w:rPr>
          <w:lang w:eastAsia="zh-CN"/>
        </w:rPr>
      </w:pPr>
      <w:r>
        <w:rPr>
          <w:lang w:eastAsia="zh-CN"/>
        </w:rPr>
        <w:t xml:space="preserve">Curves of performance of SEAs and </w:t>
      </w:r>
      <w:proofErr w:type="spellStart"/>
      <w:proofErr w:type="gramStart"/>
      <w:r w:rsidRPr="00774530">
        <w:rPr>
          <w:i/>
          <w:lang w:eastAsia="zh-CN"/>
        </w:rPr>
        <w:t>T</w:t>
      </w:r>
      <w:r w:rsidRPr="00774530">
        <w:rPr>
          <w:i/>
          <w:vertAlign w:val="subscript"/>
          <w:lang w:eastAsia="zh-CN"/>
        </w:rPr>
        <w:t>i,h</w:t>
      </w:r>
      <w:proofErr w:type="spellEnd"/>
      <w:proofErr w:type="gramEnd"/>
      <w:r>
        <w:rPr>
          <w:lang w:eastAsia="zh-CN"/>
        </w:rPr>
        <w:t xml:space="preserve"> are shown in </w:t>
      </w:r>
      <w:r>
        <w:rPr>
          <w:lang w:eastAsia="zh-CN"/>
        </w:rPr>
        <w:fldChar w:fldCharType="begin"/>
      </w:r>
      <w:r>
        <w:rPr>
          <w:lang w:eastAsia="zh-CN"/>
        </w:rPr>
        <w:instrText xml:space="preserve"> REF _Ref477194535 \h </w:instrText>
      </w:r>
      <w:r>
        <w:rPr>
          <w:lang w:eastAsia="zh-CN"/>
        </w:rPr>
      </w:r>
      <w:r>
        <w:rPr>
          <w:lang w:eastAsia="zh-CN"/>
        </w:rPr>
        <w:fldChar w:fldCharType="separate"/>
      </w:r>
      <w:r w:rsidR="004A6C04" w:rsidRPr="002E3CE5">
        <w:rPr>
          <w:lang w:val="en-GB"/>
        </w:rPr>
        <w:t xml:space="preserve">Fig. </w:t>
      </w:r>
      <w:r w:rsidR="004A6C04">
        <w:rPr>
          <w:noProof/>
          <w:lang w:val="en-GB"/>
        </w:rPr>
        <w:t>5</w:t>
      </w:r>
      <w:r>
        <w:rPr>
          <w:lang w:eastAsia="zh-CN"/>
        </w:rPr>
        <w:fldChar w:fldCharType="end"/>
      </w:r>
      <w:r>
        <w:rPr>
          <w:lang w:eastAsia="zh-CN"/>
        </w:rPr>
        <w:t xml:space="preserve">. As it is shown, with the increase of </w:t>
      </w:r>
      <w:proofErr w:type="spellStart"/>
      <w:proofErr w:type="gramStart"/>
      <w:r w:rsidRPr="00774530">
        <w:rPr>
          <w:i/>
          <w:lang w:eastAsia="zh-CN"/>
        </w:rPr>
        <w:t>T</w:t>
      </w:r>
      <w:r w:rsidRPr="00774530">
        <w:rPr>
          <w:i/>
          <w:vertAlign w:val="subscript"/>
          <w:lang w:eastAsia="zh-CN"/>
        </w:rPr>
        <w:t>i,h</w:t>
      </w:r>
      <w:proofErr w:type="spellEnd"/>
      <w:proofErr w:type="gramEnd"/>
      <w:r>
        <w:rPr>
          <w:lang w:eastAsia="zh-CN"/>
        </w:rPr>
        <w:t xml:space="preserve">, both </w:t>
      </w:r>
      <w:r w:rsidR="00816D6A" w:rsidRPr="00816D6A">
        <w:rPr>
          <w:i/>
          <w:lang w:eastAsia="zh-CN"/>
        </w:rPr>
        <w:t>η</w:t>
      </w:r>
      <w:r w:rsidR="00FC63EF">
        <w:rPr>
          <w:lang w:eastAsia="zh-CN"/>
        </w:rPr>
        <w:t xml:space="preserve"> and </w:t>
      </w:r>
      <w:r w:rsidR="00FC63EF" w:rsidRPr="00FC63EF">
        <w:rPr>
          <w:i/>
          <w:lang w:eastAsia="zh-CN"/>
        </w:rPr>
        <w:t>P</w:t>
      </w:r>
      <w:r>
        <w:rPr>
          <w:lang w:eastAsia="zh-CN"/>
        </w:rPr>
        <w:t xml:space="preserve"> increase for all SEA</w:t>
      </w:r>
      <w:r w:rsidR="002F2482">
        <w:rPr>
          <w:lang w:eastAsia="zh-CN"/>
        </w:rPr>
        <w:t xml:space="preserve">s. For some types of SEA, when </w:t>
      </w:r>
      <w:proofErr w:type="spellStart"/>
      <w:proofErr w:type="gramStart"/>
      <w:r w:rsidR="002F2482" w:rsidRPr="002F2482">
        <w:rPr>
          <w:i/>
          <w:lang w:eastAsia="zh-CN"/>
        </w:rPr>
        <w:t>T</w:t>
      </w:r>
      <w:r w:rsidR="002F2482" w:rsidRPr="002F2482">
        <w:rPr>
          <w:i/>
          <w:vertAlign w:val="subscript"/>
          <w:lang w:eastAsia="zh-CN"/>
        </w:rPr>
        <w:t>i,h</w:t>
      </w:r>
      <w:proofErr w:type="spellEnd"/>
      <w:proofErr w:type="gramEnd"/>
      <w:r>
        <w:rPr>
          <w:lang w:eastAsia="zh-CN"/>
        </w:rPr>
        <w:t xml:space="preserve"> is lower than a critical temperature, some of the engines in the SEA will not work and there will be turning points on the </w:t>
      </w:r>
      <w:r w:rsidR="002F2482" w:rsidRPr="00816D6A">
        <w:rPr>
          <w:i/>
          <w:lang w:eastAsia="zh-CN"/>
        </w:rPr>
        <w:t>η</w:t>
      </w:r>
      <w:r w:rsidR="002F2482">
        <w:rPr>
          <w:i/>
          <w:lang w:eastAsia="zh-CN"/>
        </w:rPr>
        <w:t>-</w:t>
      </w:r>
      <w:proofErr w:type="spellStart"/>
      <w:r w:rsidR="002F2482">
        <w:rPr>
          <w:i/>
          <w:lang w:eastAsia="zh-CN"/>
        </w:rPr>
        <w:t>T</w:t>
      </w:r>
      <w:r w:rsidR="002F2482" w:rsidRPr="002F2482">
        <w:rPr>
          <w:i/>
          <w:vertAlign w:val="subscript"/>
          <w:lang w:eastAsia="zh-CN"/>
        </w:rPr>
        <w:t>i,h</w:t>
      </w:r>
      <w:proofErr w:type="spellEnd"/>
      <w:r w:rsidR="002F2482">
        <w:rPr>
          <w:lang w:eastAsia="zh-CN"/>
        </w:rPr>
        <w:t xml:space="preserve">, </w:t>
      </w:r>
      <w:r w:rsidR="002F2482">
        <w:rPr>
          <w:i/>
          <w:lang w:eastAsia="zh-CN"/>
        </w:rPr>
        <w:t>P-</w:t>
      </w:r>
      <w:proofErr w:type="spellStart"/>
      <w:r w:rsidR="002F2482">
        <w:rPr>
          <w:i/>
          <w:lang w:eastAsia="zh-CN"/>
        </w:rPr>
        <w:t>T</w:t>
      </w:r>
      <w:r w:rsidRPr="002F2482">
        <w:rPr>
          <w:i/>
          <w:vertAlign w:val="subscript"/>
          <w:lang w:eastAsia="zh-CN"/>
        </w:rPr>
        <w:t>i,h</w:t>
      </w:r>
      <w:proofErr w:type="spellEnd"/>
      <w:r>
        <w:rPr>
          <w:lang w:eastAsia="zh-CN"/>
        </w:rPr>
        <w:t xml:space="preserve"> curves. </w:t>
      </w:r>
      <w:r w:rsidR="003644AA">
        <w:rPr>
          <w:lang w:eastAsia="zh-CN"/>
        </w:rPr>
        <w:t xml:space="preserve">For example, in SEA of Type 1, when </w:t>
      </w:r>
      <w:proofErr w:type="spellStart"/>
      <w:proofErr w:type="gramStart"/>
      <w:r w:rsidR="003644AA" w:rsidRPr="003644AA">
        <w:rPr>
          <w:i/>
          <w:lang w:eastAsia="zh-CN"/>
        </w:rPr>
        <w:t>T</w:t>
      </w:r>
      <w:r w:rsidR="003644AA" w:rsidRPr="003644AA">
        <w:rPr>
          <w:i/>
          <w:vertAlign w:val="subscript"/>
          <w:lang w:eastAsia="zh-CN"/>
        </w:rPr>
        <w:t>i,h</w:t>
      </w:r>
      <w:proofErr w:type="spellEnd"/>
      <w:proofErr w:type="gramEnd"/>
      <w:r w:rsidR="00956AF2">
        <w:rPr>
          <w:lang w:eastAsia="zh-CN"/>
        </w:rPr>
        <w:t xml:space="preserve"> is lower 820 </w:t>
      </w:r>
      <w:r>
        <w:rPr>
          <w:lang w:eastAsia="zh-CN"/>
        </w:rPr>
        <w:t xml:space="preserve">K, all the engines stop </w:t>
      </w:r>
      <w:r w:rsidR="00956AF2">
        <w:rPr>
          <w:lang w:eastAsia="zh-CN"/>
        </w:rPr>
        <w:t xml:space="preserve">working, turning points at 820 </w:t>
      </w:r>
      <w:r>
        <w:rPr>
          <w:lang w:eastAsia="zh-CN"/>
        </w:rPr>
        <w:t xml:space="preserve">K can be found on the </w:t>
      </w:r>
      <w:r w:rsidR="00956AF2" w:rsidRPr="00816D6A">
        <w:rPr>
          <w:i/>
          <w:lang w:eastAsia="zh-CN"/>
        </w:rPr>
        <w:t>η</w:t>
      </w:r>
      <w:r w:rsidR="00956AF2">
        <w:rPr>
          <w:i/>
          <w:lang w:eastAsia="zh-CN"/>
        </w:rPr>
        <w:t>-</w:t>
      </w:r>
      <w:proofErr w:type="spellStart"/>
      <w:r w:rsidR="00956AF2">
        <w:rPr>
          <w:i/>
          <w:lang w:eastAsia="zh-CN"/>
        </w:rPr>
        <w:t>T</w:t>
      </w:r>
      <w:r w:rsidR="00956AF2" w:rsidRPr="002F2482">
        <w:rPr>
          <w:i/>
          <w:vertAlign w:val="subscript"/>
          <w:lang w:eastAsia="zh-CN"/>
        </w:rPr>
        <w:t>i,h</w:t>
      </w:r>
      <w:proofErr w:type="spellEnd"/>
      <w:r w:rsidR="00956AF2">
        <w:rPr>
          <w:lang w:eastAsia="zh-CN"/>
        </w:rPr>
        <w:t xml:space="preserve">, </w:t>
      </w:r>
      <w:r w:rsidR="00956AF2">
        <w:rPr>
          <w:i/>
          <w:lang w:eastAsia="zh-CN"/>
        </w:rPr>
        <w:t>P-</w:t>
      </w:r>
      <w:proofErr w:type="spellStart"/>
      <w:r w:rsidR="00956AF2">
        <w:rPr>
          <w:i/>
          <w:lang w:eastAsia="zh-CN"/>
        </w:rPr>
        <w:t>T</w:t>
      </w:r>
      <w:r w:rsidR="00956AF2" w:rsidRPr="002F2482">
        <w:rPr>
          <w:i/>
          <w:vertAlign w:val="subscript"/>
          <w:lang w:eastAsia="zh-CN"/>
        </w:rPr>
        <w:t>i,h</w:t>
      </w:r>
      <w:proofErr w:type="spellEnd"/>
      <w:r>
        <w:rPr>
          <w:lang w:eastAsia="zh-CN"/>
        </w:rPr>
        <w:t xml:space="preserve"> curves in </w:t>
      </w:r>
      <w:r w:rsidR="00956AF2">
        <w:rPr>
          <w:lang w:eastAsia="zh-CN"/>
        </w:rPr>
        <w:fldChar w:fldCharType="begin"/>
      </w:r>
      <w:r w:rsidR="00956AF2">
        <w:rPr>
          <w:lang w:eastAsia="zh-CN"/>
        </w:rPr>
        <w:instrText xml:space="preserve"> REF _Ref477194535 \h </w:instrText>
      </w:r>
      <w:r w:rsidR="00956AF2">
        <w:rPr>
          <w:lang w:eastAsia="zh-CN"/>
        </w:rPr>
      </w:r>
      <w:r w:rsidR="00956AF2">
        <w:rPr>
          <w:lang w:eastAsia="zh-CN"/>
        </w:rPr>
        <w:fldChar w:fldCharType="separate"/>
      </w:r>
      <w:r w:rsidR="004A6C04" w:rsidRPr="002E3CE5">
        <w:rPr>
          <w:lang w:val="en-GB"/>
        </w:rPr>
        <w:t xml:space="preserve">Fig. </w:t>
      </w:r>
      <w:r w:rsidR="004A6C04">
        <w:rPr>
          <w:noProof/>
          <w:lang w:val="en-GB"/>
        </w:rPr>
        <w:t>5</w:t>
      </w:r>
      <w:r w:rsidR="00956AF2">
        <w:rPr>
          <w:lang w:eastAsia="zh-CN"/>
        </w:rPr>
        <w:fldChar w:fldCharType="end"/>
      </w:r>
      <w:r>
        <w:rPr>
          <w:lang w:eastAsia="zh-CN"/>
        </w:rPr>
        <w:t>.</w:t>
      </w:r>
    </w:p>
    <w:p w14:paraId="430576C6" w14:textId="73DE1EE4" w:rsidR="00E46017" w:rsidRDefault="00DA3A9D" w:rsidP="001B7113">
      <w:pPr>
        <w:pStyle w:val="Paragraph"/>
      </w:pPr>
      <w:r w:rsidRPr="00DA3A9D">
        <w:t xml:space="preserve">From curves in </w:t>
      </w:r>
      <w:r>
        <w:fldChar w:fldCharType="begin"/>
      </w:r>
      <w:r>
        <w:instrText xml:space="preserve"> REF _Ref477194535 \h </w:instrText>
      </w:r>
      <w:r>
        <w:fldChar w:fldCharType="separate"/>
      </w:r>
      <w:r w:rsidR="004A6C04" w:rsidRPr="002E3CE5">
        <w:rPr>
          <w:lang w:val="en-GB"/>
        </w:rPr>
        <w:t xml:space="preserve">Fig. </w:t>
      </w:r>
      <w:r w:rsidR="004A6C04">
        <w:rPr>
          <w:noProof/>
          <w:lang w:val="en-GB"/>
        </w:rPr>
        <w:t>5</w:t>
      </w:r>
      <w:r>
        <w:fldChar w:fldCharType="end"/>
      </w:r>
      <w:r w:rsidRPr="00DA3A9D">
        <w:t>, it can be concluded that Type 2 and Type 3 have the best performance, and Type 2 has t</w:t>
      </w:r>
      <w:r w:rsidR="003C0248">
        <w:t xml:space="preserve">he best adaptability for lower </w:t>
      </w:r>
      <w:proofErr w:type="spellStart"/>
      <w:proofErr w:type="gramStart"/>
      <w:r w:rsidR="003C0248" w:rsidRPr="003C0248">
        <w:rPr>
          <w:i/>
        </w:rPr>
        <w:t>T</w:t>
      </w:r>
      <w:r w:rsidR="003C0248" w:rsidRPr="003C0248">
        <w:rPr>
          <w:i/>
          <w:vertAlign w:val="subscript"/>
        </w:rPr>
        <w:t>i,h</w:t>
      </w:r>
      <w:proofErr w:type="spellEnd"/>
      <w:r w:rsidRPr="00DA3A9D">
        <w:t>.</w:t>
      </w:r>
      <w:proofErr w:type="gramEnd"/>
      <w:r w:rsidRPr="00DA3A9D">
        <w:t xml:space="preserve"> All engines in Type 2 </w:t>
      </w:r>
      <w:r w:rsidR="00B6591B">
        <w:t>work</w:t>
      </w:r>
      <w:r w:rsidRPr="00DA3A9D">
        <w:t xml:space="preserve"> at 730</w:t>
      </w:r>
      <w:r w:rsidR="003C0248">
        <w:t xml:space="preserve"> </w:t>
      </w:r>
      <w:r w:rsidRPr="00DA3A9D">
        <w:t>K.</w:t>
      </w:r>
    </w:p>
    <w:p w14:paraId="22EE376E" w14:textId="3575367A" w:rsidR="00DA3A9D" w:rsidRDefault="001F4606" w:rsidP="001F4606">
      <w:pPr>
        <w:pStyle w:val="2"/>
      </w:pPr>
      <w:r>
        <w:lastRenderedPageBreak/>
        <w:t xml:space="preserve">5.2. </w:t>
      </w:r>
      <w:r w:rsidR="00773CC9">
        <w:t xml:space="preserve">Effects of </w:t>
      </w:r>
      <w:proofErr w:type="spellStart"/>
      <w:r w:rsidR="00773CC9">
        <w:t>q</w:t>
      </w:r>
      <w:r w:rsidR="00773CC9" w:rsidRPr="00773CC9">
        <w:rPr>
          <w:vertAlign w:val="subscript"/>
        </w:rPr>
        <w:t>m</w:t>
      </w:r>
      <w:r w:rsidR="00773CC9">
        <w:t>c</w:t>
      </w:r>
      <w:r w:rsidR="00773CC9" w:rsidRPr="00773CC9">
        <w:rPr>
          <w:vertAlign w:val="subscript"/>
        </w:rPr>
        <w:t>p</w:t>
      </w:r>
      <w:proofErr w:type="spellEnd"/>
    </w:p>
    <w:p w14:paraId="1FFF072D" w14:textId="13AD90FB" w:rsidR="00DA3A9D" w:rsidRDefault="00BC72F1" w:rsidP="001B7113">
      <w:pPr>
        <w:pStyle w:val="Paragraph"/>
      </w:pPr>
      <w:r w:rsidRPr="00BC72F1">
        <w:t>According to Equation</w:t>
      </w:r>
      <w:r w:rsidR="00A950B7">
        <w:t xml:space="preserve"> 28</w:t>
      </w:r>
      <w:r w:rsidRPr="00BC72F1">
        <w:t>,</w:t>
      </w:r>
      <w:r w:rsidR="00BE0F0E">
        <w:t xml:space="preserve"> 29</w:t>
      </w:r>
      <w:r w:rsidRPr="00BC72F1">
        <w:t xml:space="preserve">, </w:t>
      </w:r>
      <w:proofErr w:type="spellStart"/>
      <w:r w:rsidR="00611504" w:rsidRPr="00611504">
        <w:rPr>
          <w:i/>
        </w:rPr>
        <w:t>q</w:t>
      </w:r>
      <w:r w:rsidR="00611504" w:rsidRPr="00611504">
        <w:rPr>
          <w:i/>
          <w:vertAlign w:val="subscript"/>
        </w:rPr>
        <w:t>m</w:t>
      </w:r>
      <w:r w:rsidR="00611504" w:rsidRPr="00611504">
        <w:rPr>
          <w:i/>
        </w:rPr>
        <w:t>c</w:t>
      </w:r>
      <w:r w:rsidR="00611504" w:rsidRPr="00611504">
        <w:rPr>
          <w:i/>
          <w:vertAlign w:val="subscript"/>
        </w:rPr>
        <w:t>p</w:t>
      </w:r>
      <w:proofErr w:type="spellEnd"/>
      <w:r w:rsidRPr="00BC72F1">
        <w:t xml:space="preserve"> (both </w:t>
      </w:r>
      <w:proofErr w:type="spellStart"/>
      <w:proofErr w:type="gramStart"/>
      <w:r w:rsidR="006F62CE" w:rsidRPr="006F62CE">
        <w:rPr>
          <w:i/>
        </w:rPr>
        <w:t>q</w:t>
      </w:r>
      <w:r w:rsidR="006F62CE" w:rsidRPr="006F62CE">
        <w:rPr>
          <w:i/>
          <w:vertAlign w:val="subscript"/>
        </w:rPr>
        <w:t>m,h</w:t>
      </w:r>
      <w:r w:rsidR="006F62CE" w:rsidRPr="006F62CE">
        <w:rPr>
          <w:i/>
        </w:rPr>
        <w:t>c</w:t>
      </w:r>
      <w:r w:rsidR="006F62CE" w:rsidRPr="006F62CE">
        <w:rPr>
          <w:i/>
          <w:vertAlign w:val="subscript"/>
        </w:rPr>
        <w:t>p</w:t>
      </w:r>
      <w:proofErr w:type="gramEnd"/>
      <w:r w:rsidR="006F62CE" w:rsidRPr="006F62CE">
        <w:rPr>
          <w:i/>
          <w:vertAlign w:val="subscript"/>
        </w:rPr>
        <w:t>,h</w:t>
      </w:r>
      <w:proofErr w:type="spellEnd"/>
      <w:r w:rsidR="006F62CE">
        <w:t xml:space="preserve"> and </w:t>
      </w:r>
      <w:proofErr w:type="spellStart"/>
      <w:r w:rsidR="006F62CE" w:rsidRPr="006F62CE">
        <w:rPr>
          <w:i/>
        </w:rPr>
        <w:t>q</w:t>
      </w:r>
      <w:r w:rsidR="006F62CE" w:rsidRPr="006F62CE">
        <w:rPr>
          <w:i/>
          <w:vertAlign w:val="subscript"/>
        </w:rPr>
        <w:t>m,c</w:t>
      </w:r>
      <w:r w:rsidR="006F62CE" w:rsidRPr="006F62CE">
        <w:rPr>
          <w:i/>
        </w:rPr>
        <w:t>c</w:t>
      </w:r>
      <w:r w:rsidR="006F62CE" w:rsidRPr="006F62CE">
        <w:rPr>
          <w:i/>
          <w:vertAlign w:val="subscript"/>
        </w:rPr>
        <w:t>p,c</w:t>
      </w:r>
      <w:proofErr w:type="spellEnd"/>
      <w:r w:rsidRPr="00BC72F1">
        <w:t>) will affect the heat transfer process, which is one of the vital factor for the performance of SEA.</w:t>
      </w:r>
    </w:p>
    <w:p w14:paraId="790FA42D" w14:textId="1DDC5261" w:rsidR="00BC72F1" w:rsidRDefault="00BC72F1" w:rsidP="00BC72F1">
      <w:pPr>
        <w:pStyle w:val="Figure"/>
      </w:pPr>
      <w:r w:rsidRPr="00ED5C4F">
        <w:rPr>
          <w:noProof/>
          <w:lang w:eastAsia="zh-CN"/>
        </w:rPr>
        <w:drawing>
          <wp:inline distT="0" distB="0" distL="0" distR="0" wp14:anchorId="5564D6F7" wp14:editId="1E768516">
            <wp:extent cx="3563294" cy="5050774"/>
            <wp:effectExtent l="0" t="0" r="0" b="4445"/>
            <wp:docPr id="8" name="Picture 5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45"/>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563294" cy="5050774"/>
                    </a:xfrm>
                    <a:prstGeom prst="rect">
                      <a:avLst/>
                    </a:prstGeom>
                    <a:noFill/>
                    <a:ln>
                      <a:noFill/>
                    </a:ln>
                  </pic:spPr>
                </pic:pic>
              </a:graphicData>
            </a:graphic>
          </wp:inline>
        </w:drawing>
      </w:r>
    </w:p>
    <w:p w14:paraId="681A5612" w14:textId="0EA485F9" w:rsidR="00BC72F1" w:rsidRDefault="00BC72F1" w:rsidP="00BC72F1">
      <w:pPr>
        <w:pStyle w:val="FigureCaption"/>
        <w:rPr>
          <w:i/>
          <w:lang w:val="en-GB"/>
        </w:rPr>
      </w:pPr>
      <w:bookmarkStart w:id="37" w:name="_Ref477195181"/>
      <w:r w:rsidRPr="002E3CE5">
        <w:rPr>
          <w:lang w:val="en-GB"/>
        </w:rPr>
        <w:t xml:space="preserve">Fig. </w:t>
      </w:r>
      <w:r w:rsidRPr="002E3CE5">
        <w:rPr>
          <w:lang w:val="en-GB"/>
        </w:rPr>
        <w:fldChar w:fldCharType="begin"/>
      </w:r>
      <w:r w:rsidRPr="002E3CE5">
        <w:rPr>
          <w:lang w:val="en-GB"/>
        </w:rPr>
        <w:instrText xml:space="preserve"> SEQ Fig. \* ARABIC </w:instrText>
      </w:r>
      <w:r w:rsidRPr="002E3CE5">
        <w:rPr>
          <w:lang w:val="en-GB"/>
        </w:rPr>
        <w:fldChar w:fldCharType="separate"/>
      </w:r>
      <w:r w:rsidR="004A6C04">
        <w:rPr>
          <w:noProof/>
          <w:lang w:val="en-GB"/>
        </w:rPr>
        <w:t>6</w:t>
      </w:r>
      <w:r w:rsidRPr="002E3CE5">
        <w:rPr>
          <w:lang w:val="en-GB"/>
        </w:rPr>
        <w:fldChar w:fldCharType="end"/>
      </w:r>
      <w:bookmarkEnd w:id="37"/>
      <w:r w:rsidRPr="002E3CE5">
        <w:rPr>
          <w:lang w:val="en-GB"/>
        </w:rPr>
        <w:t xml:space="preserve"> </w:t>
      </w:r>
      <w:r>
        <w:rPr>
          <w:i/>
          <w:lang w:val="en-GB"/>
        </w:rPr>
        <w:t xml:space="preserve">Influence of </w:t>
      </w:r>
      <w:proofErr w:type="spellStart"/>
      <w:proofErr w:type="gramStart"/>
      <w:r>
        <w:rPr>
          <w:i/>
          <w:lang w:val="en-GB"/>
        </w:rPr>
        <w:t>q</w:t>
      </w:r>
      <w:r w:rsidRPr="00BC72F1">
        <w:rPr>
          <w:i/>
          <w:vertAlign w:val="subscript"/>
          <w:lang w:val="en-GB"/>
        </w:rPr>
        <w:t>m,h</w:t>
      </w:r>
      <w:r>
        <w:rPr>
          <w:i/>
          <w:lang w:val="en-GB"/>
        </w:rPr>
        <w:t>c</w:t>
      </w:r>
      <w:r w:rsidRPr="00BC72F1">
        <w:rPr>
          <w:i/>
          <w:vertAlign w:val="subscript"/>
          <w:lang w:val="en-GB"/>
        </w:rPr>
        <w:t>p</w:t>
      </w:r>
      <w:proofErr w:type="gramEnd"/>
      <w:r w:rsidRPr="00BC72F1">
        <w:rPr>
          <w:i/>
          <w:vertAlign w:val="subscript"/>
          <w:lang w:val="en-GB"/>
        </w:rPr>
        <w:t>,h</w:t>
      </w:r>
      <w:proofErr w:type="spellEnd"/>
      <w:r w:rsidRPr="00BC72F1">
        <w:rPr>
          <w:i/>
          <w:lang w:val="en-GB"/>
        </w:rPr>
        <w:t xml:space="preserve"> on efficiency and power of SEA</w:t>
      </w:r>
    </w:p>
    <w:p w14:paraId="19A682FB" w14:textId="77777777" w:rsidR="00A351E9" w:rsidRPr="00A351E9" w:rsidRDefault="00A351E9" w:rsidP="00A351E9">
      <w:pPr>
        <w:pStyle w:val="Paragraph"/>
        <w:rPr>
          <w:lang w:val="en-GB"/>
        </w:rPr>
      </w:pPr>
    </w:p>
    <w:p w14:paraId="7A24D528" w14:textId="7DC77BC7" w:rsidR="00DA3A9D" w:rsidRDefault="00A351E9" w:rsidP="001B7113">
      <w:pPr>
        <w:pStyle w:val="Paragraph"/>
        <w:rPr>
          <w:lang w:val="en-GB"/>
        </w:rPr>
      </w:pPr>
      <w:r w:rsidRPr="00A351E9">
        <w:rPr>
          <w:lang w:val="en-GB"/>
        </w:rPr>
        <w:t>Cur</w:t>
      </w:r>
      <w:r>
        <w:rPr>
          <w:lang w:val="en-GB"/>
        </w:rPr>
        <w:t xml:space="preserve">ves of performance of SEAs and </w:t>
      </w:r>
      <w:proofErr w:type="spellStart"/>
      <w:proofErr w:type="gramStart"/>
      <w:r w:rsidRPr="00A351E9">
        <w:rPr>
          <w:i/>
          <w:lang w:val="en-GB"/>
        </w:rPr>
        <w:t>q</w:t>
      </w:r>
      <w:r w:rsidRPr="00A351E9">
        <w:rPr>
          <w:i/>
          <w:vertAlign w:val="subscript"/>
          <w:lang w:val="en-GB"/>
        </w:rPr>
        <w:t>m,h</w:t>
      </w:r>
      <w:r w:rsidRPr="00A351E9">
        <w:rPr>
          <w:i/>
          <w:lang w:val="en-GB"/>
        </w:rPr>
        <w:t>c</w:t>
      </w:r>
      <w:r w:rsidRPr="00A351E9">
        <w:rPr>
          <w:i/>
          <w:vertAlign w:val="subscript"/>
          <w:lang w:val="en-GB"/>
        </w:rPr>
        <w:t>p</w:t>
      </w:r>
      <w:proofErr w:type="gramEnd"/>
      <w:r w:rsidRPr="00A351E9">
        <w:rPr>
          <w:i/>
          <w:vertAlign w:val="subscript"/>
          <w:lang w:val="en-GB"/>
        </w:rPr>
        <w:t>,h</w:t>
      </w:r>
      <w:proofErr w:type="spellEnd"/>
      <w:r w:rsidRPr="00A351E9">
        <w:rPr>
          <w:lang w:val="en-GB"/>
        </w:rPr>
        <w:t xml:space="preserve"> are shown in </w:t>
      </w:r>
      <w:r w:rsidR="001C789C">
        <w:rPr>
          <w:lang w:val="en-GB"/>
        </w:rPr>
        <w:fldChar w:fldCharType="begin"/>
      </w:r>
      <w:r w:rsidR="001C789C">
        <w:rPr>
          <w:lang w:val="en-GB"/>
        </w:rPr>
        <w:instrText xml:space="preserve"> REF _Ref477195181 \h </w:instrText>
      </w:r>
      <w:r w:rsidR="001C789C">
        <w:rPr>
          <w:lang w:val="en-GB"/>
        </w:rPr>
      </w:r>
      <w:r w:rsidR="001C789C">
        <w:rPr>
          <w:lang w:val="en-GB"/>
        </w:rPr>
        <w:fldChar w:fldCharType="separate"/>
      </w:r>
      <w:r w:rsidR="004A6C04" w:rsidRPr="002E3CE5">
        <w:rPr>
          <w:lang w:val="en-GB"/>
        </w:rPr>
        <w:t xml:space="preserve">Fig. </w:t>
      </w:r>
      <w:r w:rsidR="004A6C04">
        <w:rPr>
          <w:noProof/>
          <w:lang w:val="en-GB"/>
        </w:rPr>
        <w:t>6</w:t>
      </w:r>
      <w:r w:rsidR="001C789C">
        <w:rPr>
          <w:lang w:val="en-GB"/>
        </w:rPr>
        <w:fldChar w:fldCharType="end"/>
      </w:r>
      <w:r w:rsidRPr="00A351E9">
        <w:rPr>
          <w:lang w:val="en-GB"/>
        </w:rPr>
        <w:t>.</w:t>
      </w:r>
      <w:r>
        <w:rPr>
          <w:lang w:val="en-GB"/>
        </w:rPr>
        <w:t xml:space="preserve"> </w:t>
      </w:r>
      <w:r w:rsidR="00BA1FBE">
        <w:rPr>
          <w:lang w:val="en-GB"/>
        </w:rPr>
        <w:t xml:space="preserve">For a large </w:t>
      </w:r>
      <w:proofErr w:type="spellStart"/>
      <w:proofErr w:type="gramStart"/>
      <w:r w:rsidR="00BA1FBE" w:rsidRPr="00BA1FBE">
        <w:rPr>
          <w:i/>
          <w:lang w:val="en-GB"/>
        </w:rPr>
        <w:t>q</w:t>
      </w:r>
      <w:r w:rsidR="00BA1FBE" w:rsidRPr="00BA1FBE">
        <w:rPr>
          <w:i/>
          <w:vertAlign w:val="subscript"/>
          <w:lang w:val="en-GB"/>
        </w:rPr>
        <w:t>m,h</w:t>
      </w:r>
      <w:r w:rsidR="00BA1FBE" w:rsidRPr="00BA1FBE">
        <w:rPr>
          <w:i/>
          <w:lang w:val="en-GB"/>
        </w:rPr>
        <w:t>c</w:t>
      </w:r>
      <w:r w:rsidR="00BA1FBE" w:rsidRPr="00BA1FBE">
        <w:rPr>
          <w:i/>
          <w:vertAlign w:val="subscript"/>
          <w:lang w:val="en-GB"/>
        </w:rPr>
        <w:t>p</w:t>
      </w:r>
      <w:proofErr w:type="gramEnd"/>
      <w:r w:rsidR="00BA1FBE" w:rsidRPr="00BA1FBE">
        <w:rPr>
          <w:i/>
          <w:vertAlign w:val="subscript"/>
          <w:lang w:val="en-GB"/>
        </w:rPr>
        <w:t>,h</w:t>
      </w:r>
      <w:proofErr w:type="spellEnd"/>
      <w:r w:rsidR="004C2E51">
        <w:rPr>
          <w:lang w:val="en-GB"/>
        </w:rPr>
        <w:t xml:space="preserve"> (&gt;</w:t>
      </w:r>
      <w:r w:rsidRPr="00A351E9">
        <w:rPr>
          <w:lang w:val="en-GB"/>
        </w:rPr>
        <w:t xml:space="preserve"> 800 W/K), Type 2 , Type 3 and Type 5 have similar performance, which can be interpreted as the cooling fluid has the same properties for the two </w:t>
      </w:r>
      <w:r w:rsidR="004C2E51">
        <w:rPr>
          <w:lang w:val="en-GB"/>
        </w:rPr>
        <w:t xml:space="preserve">types of SEAs, and for a large </w:t>
      </w:r>
      <w:proofErr w:type="spellStart"/>
      <w:r w:rsidR="004C2E51">
        <w:rPr>
          <w:i/>
          <w:lang w:val="en-GB"/>
        </w:rPr>
        <w:t>q</w:t>
      </w:r>
      <w:r w:rsidR="004C2E51" w:rsidRPr="004C2E51">
        <w:rPr>
          <w:i/>
          <w:vertAlign w:val="subscript"/>
          <w:lang w:val="en-GB"/>
        </w:rPr>
        <w:t>m,h</w:t>
      </w:r>
      <w:r w:rsidR="004C2E51">
        <w:rPr>
          <w:i/>
          <w:lang w:val="en-GB"/>
        </w:rPr>
        <w:t>c</w:t>
      </w:r>
      <w:r w:rsidRPr="004C2E51">
        <w:rPr>
          <w:i/>
          <w:vertAlign w:val="subscript"/>
          <w:lang w:val="en-GB"/>
        </w:rPr>
        <w:t>p,h</w:t>
      </w:r>
      <w:proofErr w:type="spellEnd"/>
      <w:r w:rsidRPr="00A351E9">
        <w:rPr>
          <w:lang w:val="en-GB"/>
        </w:rPr>
        <w:t>, the heating fluid has similar effect after diverged. Similar performance of Type 1 and Type 4 can be also interpreted for the same reason.</w:t>
      </w:r>
    </w:p>
    <w:p w14:paraId="648908E0" w14:textId="67410D7C" w:rsidR="00C16569" w:rsidRDefault="00C16569" w:rsidP="00C16569">
      <w:pPr>
        <w:pStyle w:val="Figure"/>
      </w:pPr>
      <w:r w:rsidRPr="00ED5C4F">
        <w:rPr>
          <w:noProof/>
          <w:lang w:eastAsia="zh-CN"/>
        </w:rPr>
        <w:lastRenderedPageBreak/>
        <w:drawing>
          <wp:inline distT="0" distB="0" distL="0" distR="0" wp14:anchorId="7380DD8F" wp14:editId="5AE768EA">
            <wp:extent cx="3479181" cy="5050774"/>
            <wp:effectExtent l="0" t="0" r="635" b="4445"/>
            <wp:docPr id="10" name="Picture 5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45"/>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3479181" cy="5050774"/>
                    </a:xfrm>
                    <a:prstGeom prst="rect">
                      <a:avLst/>
                    </a:prstGeom>
                    <a:noFill/>
                    <a:ln>
                      <a:noFill/>
                    </a:ln>
                  </pic:spPr>
                </pic:pic>
              </a:graphicData>
            </a:graphic>
          </wp:inline>
        </w:drawing>
      </w:r>
    </w:p>
    <w:p w14:paraId="782661BF" w14:textId="13E45089" w:rsidR="00C16569" w:rsidRDefault="00C16569" w:rsidP="00C16569">
      <w:pPr>
        <w:pStyle w:val="FigureCaption"/>
        <w:rPr>
          <w:i/>
          <w:lang w:val="en-GB"/>
        </w:rPr>
      </w:pPr>
      <w:bookmarkStart w:id="38" w:name="_Ref477195353"/>
      <w:r w:rsidRPr="002E3CE5">
        <w:rPr>
          <w:lang w:val="en-GB"/>
        </w:rPr>
        <w:t xml:space="preserve">Fig. </w:t>
      </w:r>
      <w:r w:rsidRPr="002E3CE5">
        <w:rPr>
          <w:lang w:val="en-GB"/>
        </w:rPr>
        <w:fldChar w:fldCharType="begin"/>
      </w:r>
      <w:r w:rsidRPr="002E3CE5">
        <w:rPr>
          <w:lang w:val="en-GB"/>
        </w:rPr>
        <w:instrText xml:space="preserve"> SEQ Fig. \* ARABIC </w:instrText>
      </w:r>
      <w:r w:rsidRPr="002E3CE5">
        <w:rPr>
          <w:lang w:val="en-GB"/>
        </w:rPr>
        <w:fldChar w:fldCharType="separate"/>
      </w:r>
      <w:r w:rsidR="004A6C04">
        <w:rPr>
          <w:noProof/>
          <w:lang w:val="en-GB"/>
        </w:rPr>
        <w:t>7</w:t>
      </w:r>
      <w:r w:rsidRPr="002E3CE5">
        <w:rPr>
          <w:lang w:val="en-GB"/>
        </w:rPr>
        <w:fldChar w:fldCharType="end"/>
      </w:r>
      <w:bookmarkEnd w:id="38"/>
      <w:r w:rsidRPr="002E3CE5">
        <w:rPr>
          <w:lang w:val="en-GB"/>
        </w:rPr>
        <w:t xml:space="preserve"> </w:t>
      </w:r>
      <w:r>
        <w:rPr>
          <w:i/>
          <w:lang w:val="en-GB"/>
        </w:rPr>
        <w:t xml:space="preserve">Influence of </w:t>
      </w:r>
      <w:proofErr w:type="spellStart"/>
      <w:proofErr w:type="gramStart"/>
      <w:r>
        <w:rPr>
          <w:i/>
          <w:lang w:val="en-GB"/>
        </w:rPr>
        <w:t>q</w:t>
      </w:r>
      <w:r w:rsidRPr="00BC72F1">
        <w:rPr>
          <w:i/>
          <w:vertAlign w:val="subscript"/>
          <w:lang w:val="en-GB"/>
        </w:rPr>
        <w:t>m,</w:t>
      </w:r>
      <w:r>
        <w:rPr>
          <w:i/>
          <w:vertAlign w:val="subscript"/>
          <w:lang w:val="en-GB"/>
        </w:rPr>
        <w:t>c</w:t>
      </w:r>
      <w:r>
        <w:rPr>
          <w:i/>
          <w:lang w:val="en-GB"/>
        </w:rPr>
        <w:t>c</w:t>
      </w:r>
      <w:r w:rsidRPr="00BC72F1">
        <w:rPr>
          <w:i/>
          <w:vertAlign w:val="subscript"/>
          <w:lang w:val="en-GB"/>
        </w:rPr>
        <w:t>p</w:t>
      </w:r>
      <w:proofErr w:type="gramEnd"/>
      <w:r w:rsidRPr="00BC72F1">
        <w:rPr>
          <w:i/>
          <w:vertAlign w:val="subscript"/>
          <w:lang w:val="en-GB"/>
        </w:rPr>
        <w:t>,</w:t>
      </w:r>
      <w:r>
        <w:rPr>
          <w:i/>
          <w:vertAlign w:val="subscript"/>
          <w:lang w:val="en-GB"/>
        </w:rPr>
        <w:t>c</w:t>
      </w:r>
      <w:proofErr w:type="spellEnd"/>
      <w:r w:rsidRPr="00BC72F1">
        <w:rPr>
          <w:i/>
          <w:lang w:val="en-GB"/>
        </w:rPr>
        <w:t xml:space="preserve"> on efficiency and power of SEA</w:t>
      </w:r>
    </w:p>
    <w:p w14:paraId="626253C8" w14:textId="77777777" w:rsidR="00C16569" w:rsidRPr="00D9431C" w:rsidRDefault="00C16569" w:rsidP="001B7113">
      <w:pPr>
        <w:pStyle w:val="Paragraph"/>
        <w:rPr>
          <w:lang w:val="en-GB"/>
        </w:rPr>
      </w:pPr>
    </w:p>
    <w:p w14:paraId="175027C3" w14:textId="0E329623" w:rsidR="00DA3A9D" w:rsidRDefault="00C43E7A" w:rsidP="001B7113">
      <w:pPr>
        <w:pStyle w:val="Paragraph"/>
      </w:pPr>
      <w:r w:rsidRPr="00C43E7A">
        <w:t>Curves of performance of S</w:t>
      </w:r>
      <w:r>
        <w:t xml:space="preserve">EAs and </w:t>
      </w:r>
      <w:proofErr w:type="spellStart"/>
      <w:proofErr w:type="gramStart"/>
      <w:r w:rsidRPr="00C43E7A">
        <w:rPr>
          <w:i/>
        </w:rPr>
        <w:t>q</w:t>
      </w:r>
      <w:r w:rsidRPr="00C43E7A">
        <w:rPr>
          <w:i/>
          <w:vertAlign w:val="subscript"/>
        </w:rPr>
        <w:t>m,c</w:t>
      </w:r>
      <w:r w:rsidRPr="00C43E7A">
        <w:rPr>
          <w:i/>
        </w:rPr>
        <w:t>c</w:t>
      </w:r>
      <w:r w:rsidRPr="00C43E7A">
        <w:rPr>
          <w:i/>
          <w:vertAlign w:val="subscript"/>
        </w:rPr>
        <w:t>p</w:t>
      </w:r>
      <w:proofErr w:type="gramEnd"/>
      <w:r w:rsidRPr="00C43E7A">
        <w:rPr>
          <w:i/>
          <w:vertAlign w:val="subscript"/>
        </w:rPr>
        <w:t>,c</w:t>
      </w:r>
      <w:proofErr w:type="spellEnd"/>
      <w:r w:rsidRPr="00C43E7A">
        <w:t xml:space="preserve"> are shown in </w:t>
      </w:r>
      <w:r w:rsidR="005E27D4">
        <w:fldChar w:fldCharType="begin"/>
      </w:r>
      <w:r w:rsidR="005E27D4">
        <w:instrText xml:space="preserve"> REF _Ref477195353 \h </w:instrText>
      </w:r>
      <w:r w:rsidR="005E27D4">
        <w:fldChar w:fldCharType="separate"/>
      </w:r>
      <w:r w:rsidR="004A6C04" w:rsidRPr="002E3CE5">
        <w:rPr>
          <w:lang w:val="en-GB"/>
        </w:rPr>
        <w:t xml:space="preserve">Fig. </w:t>
      </w:r>
      <w:r w:rsidR="004A6C04">
        <w:rPr>
          <w:noProof/>
          <w:lang w:val="en-GB"/>
        </w:rPr>
        <w:t>7</w:t>
      </w:r>
      <w:r w:rsidR="005E27D4">
        <w:fldChar w:fldCharType="end"/>
      </w:r>
      <w:r w:rsidRPr="00C43E7A">
        <w:t xml:space="preserve">. For a connection type of SEA, the performance improves with the increase of </w:t>
      </w:r>
      <w:proofErr w:type="spellStart"/>
      <w:proofErr w:type="gramStart"/>
      <w:r w:rsidR="00397F8E" w:rsidRPr="00C43E7A">
        <w:rPr>
          <w:i/>
        </w:rPr>
        <w:t>q</w:t>
      </w:r>
      <w:r w:rsidR="00397F8E" w:rsidRPr="00C43E7A">
        <w:rPr>
          <w:i/>
          <w:vertAlign w:val="subscript"/>
        </w:rPr>
        <w:t>m,c</w:t>
      </w:r>
      <w:r w:rsidR="00397F8E" w:rsidRPr="00C43E7A">
        <w:rPr>
          <w:i/>
        </w:rPr>
        <w:t>c</w:t>
      </w:r>
      <w:r w:rsidR="00397F8E" w:rsidRPr="00C43E7A">
        <w:rPr>
          <w:i/>
          <w:vertAlign w:val="subscript"/>
        </w:rPr>
        <w:t>p</w:t>
      </w:r>
      <w:proofErr w:type="gramEnd"/>
      <w:r w:rsidR="00397F8E" w:rsidRPr="00C43E7A">
        <w:rPr>
          <w:i/>
          <w:vertAlign w:val="subscript"/>
        </w:rPr>
        <w:t>,c</w:t>
      </w:r>
      <w:proofErr w:type="spellEnd"/>
      <w:r w:rsidRPr="00C43E7A">
        <w:t xml:space="preserve">. For a large </w:t>
      </w:r>
      <w:proofErr w:type="spellStart"/>
      <w:proofErr w:type="gramStart"/>
      <w:r w:rsidR="00397F8E" w:rsidRPr="00C43E7A">
        <w:rPr>
          <w:i/>
        </w:rPr>
        <w:t>q</w:t>
      </w:r>
      <w:r w:rsidR="00397F8E" w:rsidRPr="00C43E7A">
        <w:rPr>
          <w:i/>
          <w:vertAlign w:val="subscript"/>
        </w:rPr>
        <w:t>m,c</w:t>
      </w:r>
      <w:r w:rsidR="00397F8E" w:rsidRPr="00C43E7A">
        <w:rPr>
          <w:i/>
        </w:rPr>
        <w:t>c</w:t>
      </w:r>
      <w:r w:rsidR="00397F8E" w:rsidRPr="00C43E7A">
        <w:rPr>
          <w:i/>
          <w:vertAlign w:val="subscript"/>
        </w:rPr>
        <w:t>p</w:t>
      </w:r>
      <w:proofErr w:type="gramEnd"/>
      <w:r w:rsidR="00397F8E" w:rsidRPr="00C43E7A">
        <w:rPr>
          <w:i/>
          <w:vertAlign w:val="subscript"/>
        </w:rPr>
        <w:t>,c</w:t>
      </w:r>
      <w:proofErr w:type="spellEnd"/>
      <w:r w:rsidR="00397F8E">
        <w:t xml:space="preserve"> (&gt;</w:t>
      </w:r>
      <w:r w:rsidRPr="00C43E7A">
        <w:t xml:space="preserve"> 800 W/K), Type 2 and Type 3 have similar performance, which means the flow order doesn't affect the performance of SEA with a large </w:t>
      </w:r>
      <w:proofErr w:type="spellStart"/>
      <w:r w:rsidR="00397F8E" w:rsidRPr="00C43E7A">
        <w:rPr>
          <w:i/>
        </w:rPr>
        <w:t>q</w:t>
      </w:r>
      <w:r w:rsidR="00397F8E" w:rsidRPr="00C43E7A">
        <w:rPr>
          <w:i/>
          <w:vertAlign w:val="subscript"/>
        </w:rPr>
        <w:t>m,c</w:t>
      </w:r>
      <w:r w:rsidR="00397F8E" w:rsidRPr="00C43E7A">
        <w:rPr>
          <w:i/>
        </w:rPr>
        <w:t>c</w:t>
      </w:r>
      <w:r w:rsidR="00397F8E" w:rsidRPr="00C43E7A">
        <w:rPr>
          <w:i/>
          <w:vertAlign w:val="subscript"/>
        </w:rPr>
        <w:t>p,c</w:t>
      </w:r>
      <w:proofErr w:type="spellEnd"/>
      <w:r w:rsidRPr="00C43E7A">
        <w:t xml:space="preserve">. There exists an intersection point (at 830 W/K) of curves of Type 4 and Type 5. For a larger </w:t>
      </w:r>
      <w:proofErr w:type="spellStart"/>
      <w:proofErr w:type="gramStart"/>
      <w:r w:rsidR="00397F8E" w:rsidRPr="00C43E7A">
        <w:rPr>
          <w:i/>
        </w:rPr>
        <w:t>q</w:t>
      </w:r>
      <w:r w:rsidR="00397F8E" w:rsidRPr="00C43E7A">
        <w:rPr>
          <w:i/>
          <w:vertAlign w:val="subscript"/>
        </w:rPr>
        <w:t>m,c</w:t>
      </w:r>
      <w:r w:rsidR="00397F8E" w:rsidRPr="00C43E7A">
        <w:rPr>
          <w:i/>
        </w:rPr>
        <w:t>c</w:t>
      </w:r>
      <w:r w:rsidR="00397F8E" w:rsidRPr="00C43E7A">
        <w:rPr>
          <w:i/>
          <w:vertAlign w:val="subscript"/>
        </w:rPr>
        <w:t>p</w:t>
      </w:r>
      <w:proofErr w:type="gramEnd"/>
      <w:r w:rsidR="00397F8E" w:rsidRPr="00C43E7A">
        <w:rPr>
          <w:i/>
          <w:vertAlign w:val="subscript"/>
        </w:rPr>
        <w:t>,c</w:t>
      </w:r>
      <w:proofErr w:type="spellEnd"/>
      <w:r w:rsidRPr="00C43E7A">
        <w:t xml:space="preserve">, Type 4 has a better performance, and vice versa. This can be interpreted that larger </w:t>
      </w:r>
      <w:proofErr w:type="spellStart"/>
      <w:proofErr w:type="gramStart"/>
      <w:r w:rsidR="00397F8E" w:rsidRPr="00C43E7A">
        <w:rPr>
          <w:i/>
        </w:rPr>
        <w:t>q</w:t>
      </w:r>
      <w:r w:rsidR="00397F8E" w:rsidRPr="00C43E7A">
        <w:rPr>
          <w:i/>
          <w:vertAlign w:val="subscript"/>
        </w:rPr>
        <w:t>m,c</w:t>
      </w:r>
      <w:r w:rsidR="00397F8E" w:rsidRPr="00C43E7A">
        <w:rPr>
          <w:i/>
        </w:rPr>
        <w:t>c</w:t>
      </w:r>
      <w:r w:rsidR="00397F8E" w:rsidRPr="00C43E7A">
        <w:rPr>
          <w:i/>
          <w:vertAlign w:val="subscript"/>
        </w:rPr>
        <w:t>p</w:t>
      </w:r>
      <w:proofErr w:type="gramEnd"/>
      <w:r w:rsidR="00397F8E" w:rsidRPr="00C43E7A">
        <w:rPr>
          <w:i/>
          <w:vertAlign w:val="subscript"/>
        </w:rPr>
        <w:t>,c</w:t>
      </w:r>
      <w:proofErr w:type="spellEnd"/>
      <w:r w:rsidRPr="00C43E7A">
        <w:t xml:space="preserve"> weaken the drawback of larger temperature rise of parallel flow, while for the heating fluid, temperature drop of serial flow is smaller than parallel flow.</w:t>
      </w:r>
    </w:p>
    <w:p w14:paraId="19FCF3A0" w14:textId="1B985A73" w:rsidR="00C43E7A" w:rsidRDefault="00EF3227" w:rsidP="00EF3227">
      <w:pPr>
        <w:pStyle w:val="2"/>
      </w:pPr>
      <w:r>
        <w:lastRenderedPageBreak/>
        <w:t xml:space="preserve">5.3. Effects of </w:t>
      </w:r>
      <w:proofErr w:type="spellStart"/>
      <w:r w:rsidRPr="00EF3227">
        <w:t>n</w:t>
      </w:r>
      <w:r w:rsidRPr="00EF3227">
        <w:rPr>
          <w:vertAlign w:val="subscript"/>
        </w:rPr>
        <w:t>se</w:t>
      </w:r>
      <w:proofErr w:type="spellEnd"/>
    </w:p>
    <w:p w14:paraId="007DABC4" w14:textId="739D2B43" w:rsidR="00C43E7A" w:rsidRDefault="00E758A2" w:rsidP="001B7113">
      <w:pPr>
        <w:pStyle w:val="Paragraph"/>
      </w:pPr>
      <w:r w:rsidRPr="00E758A2">
        <w:t>By varying the number of engines in SEA, the performan</w:t>
      </w:r>
      <w:r w:rsidR="006F62CE">
        <w:t xml:space="preserve">ce levels changed accordingly. </w:t>
      </w:r>
      <w:proofErr w:type="spellStart"/>
      <w:r w:rsidR="006F62CE" w:rsidRPr="006F62CE">
        <w:rPr>
          <w:i/>
        </w:rPr>
        <w:t>n</w:t>
      </w:r>
      <w:r w:rsidR="006F62CE" w:rsidRPr="006F62CE">
        <w:rPr>
          <w:i/>
          <w:vertAlign w:val="subscript"/>
        </w:rPr>
        <w:t>se</w:t>
      </w:r>
      <w:proofErr w:type="spellEnd"/>
      <w:r w:rsidRPr="00E758A2">
        <w:t xml:space="preserve"> may affect both the flow rates and temperatures of fluids of each engine. Figure</w:t>
      </w:r>
      <w:r w:rsidR="00A90525">
        <w:t xml:space="preserve"> </w:t>
      </w:r>
      <w:r w:rsidR="00A90525">
        <w:fldChar w:fldCharType="begin"/>
      </w:r>
      <w:r w:rsidR="00A90525">
        <w:instrText xml:space="preserve"> REF _Ref477249240 \h </w:instrText>
      </w:r>
      <w:r w:rsidR="00A90525">
        <w:fldChar w:fldCharType="separate"/>
      </w:r>
      <w:r w:rsidR="004A6C04" w:rsidRPr="002E3CE5">
        <w:rPr>
          <w:lang w:val="en-GB"/>
        </w:rPr>
        <w:t xml:space="preserve">Fig. </w:t>
      </w:r>
      <w:r w:rsidR="004A6C04">
        <w:rPr>
          <w:noProof/>
          <w:lang w:val="en-GB"/>
        </w:rPr>
        <w:t>8</w:t>
      </w:r>
      <w:r w:rsidR="00A90525">
        <w:fldChar w:fldCharType="end"/>
      </w:r>
      <w:r w:rsidRPr="00E758A2">
        <w:t xml:space="preserve"> shows curves of performance of SEAs with different </w:t>
      </w:r>
      <w:proofErr w:type="spellStart"/>
      <w:r w:rsidR="00DE148C" w:rsidRPr="006F62CE">
        <w:rPr>
          <w:i/>
        </w:rPr>
        <w:t>n</w:t>
      </w:r>
      <w:r w:rsidR="00DE148C" w:rsidRPr="006F62CE">
        <w:rPr>
          <w:i/>
          <w:vertAlign w:val="subscript"/>
        </w:rPr>
        <w:t>se</w:t>
      </w:r>
      <w:proofErr w:type="spellEnd"/>
      <w:r w:rsidRPr="00E758A2">
        <w:t xml:space="preserve">. As it is shown, with an increase of </w:t>
      </w:r>
      <w:proofErr w:type="spellStart"/>
      <w:r w:rsidR="001B069A" w:rsidRPr="006F62CE">
        <w:rPr>
          <w:i/>
        </w:rPr>
        <w:t>n</w:t>
      </w:r>
      <w:r w:rsidR="001B069A" w:rsidRPr="006F62CE">
        <w:rPr>
          <w:i/>
          <w:vertAlign w:val="subscript"/>
        </w:rPr>
        <w:t>se</w:t>
      </w:r>
      <w:proofErr w:type="spellEnd"/>
      <w:r w:rsidRPr="00E758A2">
        <w:t xml:space="preserve"> leads to a reduction of </w:t>
      </w:r>
      <w:r w:rsidR="001B069A" w:rsidRPr="001B069A">
        <w:rPr>
          <w:i/>
        </w:rPr>
        <w:t>η</w:t>
      </w:r>
      <w:r w:rsidRPr="00E758A2">
        <w:t xml:space="preserve"> for all SEAs due to smaller heating and cooling average temperature difference for more engines. For some types of SEA, when </w:t>
      </w:r>
      <w:proofErr w:type="spellStart"/>
      <w:r w:rsidR="00156818" w:rsidRPr="006F62CE">
        <w:rPr>
          <w:i/>
        </w:rPr>
        <w:t>n</w:t>
      </w:r>
      <w:r w:rsidR="00156818" w:rsidRPr="006F62CE">
        <w:rPr>
          <w:i/>
          <w:vertAlign w:val="subscript"/>
        </w:rPr>
        <w:t>se</w:t>
      </w:r>
      <w:proofErr w:type="spellEnd"/>
      <w:r w:rsidRPr="00E758A2">
        <w:t xml:space="preserve"> is larger than a critical value, some of the engines in the SEA will not work and the curves will dive. E.g. for SEA of Type 1, when </w:t>
      </w:r>
      <w:proofErr w:type="spellStart"/>
      <w:r w:rsidR="00156818" w:rsidRPr="006F62CE">
        <w:rPr>
          <w:i/>
        </w:rPr>
        <w:t>n</w:t>
      </w:r>
      <w:r w:rsidR="00156818" w:rsidRPr="006F62CE">
        <w:rPr>
          <w:i/>
          <w:vertAlign w:val="subscript"/>
        </w:rPr>
        <w:t>se</w:t>
      </w:r>
      <w:proofErr w:type="spellEnd"/>
      <w:r w:rsidRPr="00E758A2">
        <w:t xml:space="preserve"> is larger than 9, all the engines stop working, turning point</w:t>
      </w:r>
      <w:r w:rsidR="00156818">
        <w:t xml:space="preserve">s at 9 can be found on the </w:t>
      </w:r>
      <w:r w:rsidR="00156818" w:rsidRPr="001B069A">
        <w:rPr>
          <w:i/>
        </w:rPr>
        <w:t>η</w:t>
      </w:r>
      <w:r w:rsidRPr="00E758A2">
        <w:t>-</w:t>
      </w:r>
      <w:proofErr w:type="spellStart"/>
      <w:r w:rsidR="00156818" w:rsidRPr="006F62CE">
        <w:rPr>
          <w:i/>
        </w:rPr>
        <w:t>n</w:t>
      </w:r>
      <w:r w:rsidR="00156818" w:rsidRPr="006F62CE">
        <w:rPr>
          <w:i/>
          <w:vertAlign w:val="subscript"/>
        </w:rPr>
        <w:t>se</w:t>
      </w:r>
      <w:proofErr w:type="spellEnd"/>
      <w:r w:rsidR="00156818">
        <w:t xml:space="preserve">, </w:t>
      </w:r>
      <w:r w:rsidRPr="00156818">
        <w:rPr>
          <w:i/>
        </w:rPr>
        <w:t>P</w:t>
      </w:r>
      <w:r w:rsidRPr="00E758A2">
        <w:t>-</w:t>
      </w:r>
      <w:proofErr w:type="spellStart"/>
      <w:r w:rsidR="00156818" w:rsidRPr="006F62CE">
        <w:rPr>
          <w:i/>
        </w:rPr>
        <w:t>n</w:t>
      </w:r>
      <w:r w:rsidR="00156818" w:rsidRPr="006F62CE">
        <w:rPr>
          <w:i/>
          <w:vertAlign w:val="subscript"/>
        </w:rPr>
        <w:t>se</w:t>
      </w:r>
      <w:proofErr w:type="spellEnd"/>
      <w:r w:rsidRPr="00E758A2">
        <w:t xml:space="preserve"> curves in </w:t>
      </w:r>
      <w:r w:rsidR="004315E1">
        <w:fldChar w:fldCharType="begin"/>
      </w:r>
      <w:r w:rsidR="004315E1">
        <w:instrText xml:space="preserve"> REF _Ref477249240 \h </w:instrText>
      </w:r>
      <w:r w:rsidR="004315E1">
        <w:fldChar w:fldCharType="separate"/>
      </w:r>
      <w:r w:rsidR="004A6C04" w:rsidRPr="002E3CE5">
        <w:rPr>
          <w:lang w:val="en-GB"/>
        </w:rPr>
        <w:t xml:space="preserve">Fig. </w:t>
      </w:r>
      <w:r w:rsidR="004A6C04">
        <w:rPr>
          <w:noProof/>
          <w:lang w:val="en-GB"/>
        </w:rPr>
        <w:t>8</w:t>
      </w:r>
      <w:r w:rsidR="004315E1">
        <w:fldChar w:fldCharType="end"/>
      </w:r>
      <w:r w:rsidRPr="00E758A2">
        <w:t>.</w:t>
      </w:r>
    </w:p>
    <w:p w14:paraId="1DCCB13D" w14:textId="6ADAD611" w:rsidR="00E758A2" w:rsidRDefault="00E758A2" w:rsidP="00E758A2">
      <w:pPr>
        <w:pStyle w:val="Figure"/>
      </w:pPr>
      <w:r w:rsidRPr="00ED5C4F">
        <w:rPr>
          <w:noProof/>
          <w:lang w:eastAsia="zh-CN"/>
        </w:rPr>
        <w:drawing>
          <wp:inline distT="0" distB="0" distL="0" distR="0" wp14:anchorId="48309B89" wp14:editId="12EE46B1">
            <wp:extent cx="3475152" cy="5050774"/>
            <wp:effectExtent l="0" t="0" r="5080" b="4445"/>
            <wp:docPr id="18" name="Picture 5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45"/>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3475152" cy="5050774"/>
                    </a:xfrm>
                    <a:prstGeom prst="rect">
                      <a:avLst/>
                    </a:prstGeom>
                    <a:noFill/>
                    <a:ln>
                      <a:noFill/>
                    </a:ln>
                  </pic:spPr>
                </pic:pic>
              </a:graphicData>
            </a:graphic>
          </wp:inline>
        </w:drawing>
      </w:r>
    </w:p>
    <w:p w14:paraId="50B844B4" w14:textId="428ADA7B" w:rsidR="00E758A2" w:rsidRDefault="00E758A2" w:rsidP="00E758A2">
      <w:pPr>
        <w:pStyle w:val="FigureCaption"/>
        <w:rPr>
          <w:i/>
          <w:lang w:val="en-GB"/>
        </w:rPr>
      </w:pPr>
      <w:bookmarkStart w:id="39" w:name="_Ref477249240"/>
      <w:r w:rsidRPr="002E3CE5">
        <w:rPr>
          <w:lang w:val="en-GB"/>
        </w:rPr>
        <w:t xml:space="preserve">Fig. </w:t>
      </w:r>
      <w:r w:rsidRPr="002E3CE5">
        <w:rPr>
          <w:lang w:val="en-GB"/>
        </w:rPr>
        <w:fldChar w:fldCharType="begin"/>
      </w:r>
      <w:r w:rsidRPr="002E3CE5">
        <w:rPr>
          <w:lang w:val="en-GB"/>
        </w:rPr>
        <w:instrText xml:space="preserve"> SEQ Fig. \* ARABIC </w:instrText>
      </w:r>
      <w:r w:rsidRPr="002E3CE5">
        <w:rPr>
          <w:lang w:val="en-GB"/>
        </w:rPr>
        <w:fldChar w:fldCharType="separate"/>
      </w:r>
      <w:r w:rsidR="004A6C04">
        <w:rPr>
          <w:noProof/>
          <w:lang w:val="en-GB"/>
        </w:rPr>
        <w:t>8</w:t>
      </w:r>
      <w:r w:rsidRPr="002E3CE5">
        <w:rPr>
          <w:lang w:val="en-GB"/>
        </w:rPr>
        <w:fldChar w:fldCharType="end"/>
      </w:r>
      <w:bookmarkEnd w:id="39"/>
      <w:r w:rsidRPr="002E3CE5">
        <w:rPr>
          <w:lang w:val="en-GB"/>
        </w:rPr>
        <w:t xml:space="preserve"> </w:t>
      </w:r>
      <w:r>
        <w:rPr>
          <w:i/>
          <w:lang w:val="en-GB"/>
        </w:rPr>
        <w:t xml:space="preserve">Influence of </w:t>
      </w:r>
      <w:proofErr w:type="spellStart"/>
      <w:r>
        <w:rPr>
          <w:i/>
          <w:lang w:val="en-GB"/>
        </w:rPr>
        <w:t>n</w:t>
      </w:r>
      <w:r w:rsidRPr="00E758A2">
        <w:rPr>
          <w:i/>
          <w:vertAlign w:val="subscript"/>
          <w:lang w:val="en-GB"/>
        </w:rPr>
        <w:t>se</w:t>
      </w:r>
      <w:proofErr w:type="spellEnd"/>
      <w:r w:rsidRPr="00BC72F1">
        <w:rPr>
          <w:i/>
          <w:lang w:val="en-GB"/>
        </w:rPr>
        <w:t xml:space="preserve"> on efficiency and power of SEA</w:t>
      </w:r>
    </w:p>
    <w:p w14:paraId="00380416" w14:textId="77777777" w:rsidR="006E434F" w:rsidRPr="00E758A2" w:rsidRDefault="006E434F" w:rsidP="001B7113">
      <w:pPr>
        <w:pStyle w:val="Paragraph"/>
        <w:rPr>
          <w:lang w:val="en-GB"/>
        </w:rPr>
      </w:pPr>
    </w:p>
    <w:p w14:paraId="1A2E2463" w14:textId="41E698E6" w:rsidR="006E434F" w:rsidRDefault="004D08A9" w:rsidP="001B7113">
      <w:pPr>
        <w:pStyle w:val="Paragraph"/>
      </w:pPr>
      <w:r w:rsidRPr="004D08A9">
        <w:lastRenderedPageBreak/>
        <w:t xml:space="preserve">For Type 1, when </w:t>
      </w:r>
      <w:proofErr w:type="spellStart"/>
      <w:r w:rsidR="002E62C5" w:rsidRPr="00E07661">
        <w:rPr>
          <w:i/>
          <w:lang w:eastAsia="zh-CN"/>
        </w:rPr>
        <w:t>n</w:t>
      </w:r>
      <w:r w:rsidR="002E62C5" w:rsidRPr="00E07661">
        <w:rPr>
          <w:i/>
          <w:vertAlign w:val="subscript"/>
          <w:lang w:eastAsia="zh-CN"/>
        </w:rPr>
        <w:t>se</w:t>
      </w:r>
      <w:proofErr w:type="spellEnd"/>
      <w:r w:rsidR="002E62C5" w:rsidRPr="004D08A9">
        <w:t xml:space="preserve"> </w:t>
      </w:r>
      <w:r w:rsidR="002E62C5" w:rsidRPr="002E62C5">
        <w:rPr>
          <w:rFonts w:ascii="MS Mincho" w:eastAsia="MS Mincho" w:hAnsi="MS Mincho" w:cs="MS Mincho"/>
        </w:rPr>
        <w:t>≧</w:t>
      </w:r>
      <w:r w:rsidR="002E62C5" w:rsidRPr="002E62C5">
        <w:rPr>
          <w:rFonts w:eastAsia="MS Mincho"/>
        </w:rPr>
        <w:t xml:space="preserve"> 10</w:t>
      </w:r>
      <w:r w:rsidRPr="004D08A9">
        <w:t xml:space="preserve">, all engines stop working for given heating and cooling fluids due to small </w:t>
      </w:r>
      <w:proofErr w:type="spellStart"/>
      <w:r w:rsidR="00315AA5" w:rsidRPr="00315AA5">
        <w:rPr>
          <w:i/>
        </w:rPr>
        <w:t>q</w:t>
      </w:r>
      <w:r w:rsidR="00315AA5" w:rsidRPr="00315AA5">
        <w:rPr>
          <w:i/>
          <w:vertAlign w:val="subscript"/>
        </w:rPr>
        <w:t>m</w:t>
      </w:r>
      <w:r w:rsidR="00315AA5" w:rsidRPr="00315AA5">
        <w:rPr>
          <w:i/>
        </w:rPr>
        <w:t>c</w:t>
      </w:r>
      <w:r w:rsidR="00315AA5" w:rsidRPr="00315AA5">
        <w:rPr>
          <w:i/>
          <w:vertAlign w:val="subscript"/>
        </w:rPr>
        <w:t>p</w:t>
      </w:r>
      <w:proofErr w:type="spellEnd"/>
      <w:r w:rsidRPr="004D08A9">
        <w:t xml:space="preserve">. For Type 2 and Type 3, every engine in the SEAs works, by increasing </w:t>
      </w:r>
      <w:proofErr w:type="spellStart"/>
      <w:r w:rsidR="00155F01" w:rsidRPr="00E07661">
        <w:rPr>
          <w:i/>
          <w:lang w:eastAsia="zh-CN"/>
        </w:rPr>
        <w:t>n</w:t>
      </w:r>
      <w:r w:rsidR="00155F01" w:rsidRPr="00E07661">
        <w:rPr>
          <w:i/>
          <w:vertAlign w:val="subscript"/>
          <w:lang w:eastAsia="zh-CN"/>
        </w:rPr>
        <w:t>se</w:t>
      </w:r>
      <w:proofErr w:type="spellEnd"/>
      <w:r w:rsidR="00155F01">
        <w:t xml:space="preserve">, </w:t>
      </w:r>
      <w:r w:rsidR="00155F01" w:rsidRPr="001B069A">
        <w:rPr>
          <w:i/>
        </w:rPr>
        <w:t>η</w:t>
      </w:r>
      <w:r w:rsidRPr="004D08A9">
        <w:t xml:space="preserve"> reduces due to smaller temperature</w:t>
      </w:r>
      <w:r w:rsidR="00155F01">
        <w:t xml:space="preserve"> difference of the fluids, and </w:t>
      </w:r>
      <w:r w:rsidR="00155F01" w:rsidRPr="00155F01">
        <w:rPr>
          <w:i/>
        </w:rPr>
        <w:t>P</w:t>
      </w:r>
      <w:r w:rsidRPr="004D08A9">
        <w:t xml:space="preserve"> increases due to more operating engines. For Type 4, by checking results, it can be </w:t>
      </w:r>
      <w:r w:rsidR="00155F01">
        <w:t xml:space="preserve">found that when </w:t>
      </w:r>
      <w:proofErr w:type="spellStart"/>
      <w:r w:rsidR="00155F01" w:rsidRPr="00E07661">
        <w:rPr>
          <w:i/>
          <w:lang w:eastAsia="zh-CN"/>
        </w:rPr>
        <w:t>n</w:t>
      </w:r>
      <w:r w:rsidR="00155F01" w:rsidRPr="00E07661">
        <w:rPr>
          <w:i/>
          <w:vertAlign w:val="subscript"/>
          <w:lang w:eastAsia="zh-CN"/>
        </w:rPr>
        <w:t>se</w:t>
      </w:r>
      <w:proofErr w:type="spellEnd"/>
      <w:r w:rsidR="00155F01">
        <w:t xml:space="preserve"> = 13</w:t>
      </w:r>
      <w:r w:rsidR="00411993">
        <w:t xml:space="preserve">, </w:t>
      </w:r>
      <w:r w:rsidRPr="004D08A9">
        <w:t xml:space="preserve">the </w:t>
      </w:r>
      <w:r w:rsidR="00155F01">
        <w:t>last engine doesn't work; when</w:t>
      </w:r>
      <w:r w:rsidR="00155F01" w:rsidRPr="00155F01">
        <w:rPr>
          <w:i/>
          <w:lang w:eastAsia="zh-CN"/>
        </w:rPr>
        <w:t xml:space="preserve"> </w:t>
      </w:r>
      <w:proofErr w:type="spellStart"/>
      <w:r w:rsidR="00155F01" w:rsidRPr="00E07661">
        <w:rPr>
          <w:i/>
          <w:lang w:eastAsia="zh-CN"/>
        </w:rPr>
        <w:t>n</w:t>
      </w:r>
      <w:r w:rsidR="00155F01" w:rsidRPr="00E07661">
        <w:rPr>
          <w:i/>
          <w:vertAlign w:val="subscript"/>
          <w:lang w:eastAsia="zh-CN"/>
        </w:rPr>
        <w:t>se</w:t>
      </w:r>
      <w:proofErr w:type="spellEnd"/>
      <w:r w:rsidR="00155F01">
        <w:t xml:space="preserve"> = 14</w:t>
      </w:r>
      <w:r w:rsidRPr="004D08A9">
        <w:t>, only the fi</w:t>
      </w:r>
      <w:r w:rsidR="00155F01">
        <w:t>rst 10 engines will work; when</w:t>
      </w:r>
      <w:r w:rsidR="00155F01" w:rsidRPr="00155F01">
        <w:rPr>
          <w:i/>
          <w:lang w:eastAsia="zh-CN"/>
        </w:rPr>
        <w:t xml:space="preserve"> </w:t>
      </w:r>
      <w:proofErr w:type="spellStart"/>
      <w:r w:rsidR="00155F01" w:rsidRPr="00E07661">
        <w:rPr>
          <w:i/>
          <w:lang w:eastAsia="zh-CN"/>
        </w:rPr>
        <w:t>n</w:t>
      </w:r>
      <w:r w:rsidR="00155F01" w:rsidRPr="00E07661">
        <w:rPr>
          <w:i/>
          <w:vertAlign w:val="subscript"/>
          <w:lang w:eastAsia="zh-CN"/>
        </w:rPr>
        <w:t>se</w:t>
      </w:r>
      <w:proofErr w:type="spellEnd"/>
      <w:r w:rsidR="00155F01">
        <w:t xml:space="preserve"> = 15</w:t>
      </w:r>
      <w:r w:rsidRPr="004D08A9">
        <w:t>, the working engine number drops to 9. For Type 5, by checking results, it can be found tha</w:t>
      </w:r>
      <w:r w:rsidR="00155F01">
        <w:t>t when</w:t>
      </w:r>
      <w:r w:rsidR="00155F01" w:rsidRPr="00155F01">
        <w:rPr>
          <w:i/>
          <w:lang w:eastAsia="zh-CN"/>
        </w:rPr>
        <w:t xml:space="preserve"> </w:t>
      </w:r>
      <w:proofErr w:type="spellStart"/>
      <w:r w:rsidR="00155F01" w:rsidRPr="00E07661">
        <w:rPr>
          <w:i/>
          <w:lang w:eastAsia="zh-CN"/>
        </w:rPr>
        <w:t>n</w:t>
      </w:r>
      <w:r w:rsidR="00155F01" w:rsidRPr="00E07661">
        <w:rPr>
          <w:i/>
          <w:vertAlign w:val="subscript"/>
          <w:lang w:eastAsia="zh-CN"/>
        </w:rPr>
        <w:t>se</w:t>
      </w:r>
      <w:proofErr w:type="spellEnd"/>
      <w:r w:rsidR="00155F01">
        <w:t xml:space="preserve"> = 12</w:t>
      </w:r>
      <w:r w:rsidRPr="004D08A9">
        <w:t>, the las</w:t>
      </w:r>
      <w:r w:rsidR="00155F01">
        <w:t xml:space="preserve">t 2 engines stop working; when </w:t>
      </w:r>
      <w:proofErr w:type="spellStart"/>
      <w:r w:rsidR="00155F01" w:rsidRPr="00E07661">
        <w:rPr>
          <w:i/>
          <w:lang w:eastAsia="zh-CN"/>
        </w:rPr>
        <w:t>n</w:t>
      </w:r>
      <w:r w:rsidR="00155F01" w:rsidRPr="00E07661">
        <w:rPr>
          <w:i/>
          <w:vertAlign w:val="subscript"/>
          <w:lang w:eastAsia="zh-CN"/>
        </w:rPr>
        <w:t>se</w:t>
      </w:r>
      <w:proofErr w:type="spellEnd"/>
      <w:r w:rsidR="00155F01">
        <w:t xml:space="preserve"> = 13</w:t>
      </w:r>
      <w:r w:rsidRPr="004D08A9">
        <w:t>, only the f</w:t>
      </w:r>
      <w:r w:rsidR="00155F01">
        <w:t>irst 8 engines will work; when</w:t>
      </w:r>
      <w:r w:rsidR="00155F01" w:rsidRPr="00155F01">
        <w:rPr>
          <w:i/>
          <w:lang w:eastAsia="zh-CN"/>
        </w:rPr>
        <w:t xml:space="preserve"> </w:t>
      </w:r>
      <w:proofErr w:type="spellStart"/>
      <w:r w:rsidR="00155F01" w:rsidRPr="00E07661">
        <w:rPr>
          <w:i/>
          <w:lang w:eastAsia="zh-CN"/>
        </w:rPr>
        <w:t>n</w:t>
      </w:r>
      <w:r w:rsidR="00155F01" w:rsidRPr="00E07661">
        <w:rPr>
          <w:i/>
          <w:vertAlign w:val="subscript"/>
          <w:lang w:eastAsia="zh-CN"/>
        </w:rPr>
        <w:t>se</w:t>
      </w:r>
      <w:proofErr w:type="spellEnd"/>
      <w:r w:rsidR="00155F01">
        <w:t xml:space="preserve"> = 14</w:t>
      </w:r>
      <w:r w:rsidRPr="004D08A9">
        <w:t xml:space="preserve">, the working </w:t>
      </w:r>
      <w:r w:rsidR="00155F01">
        <w:t xml:space="preserve">engine number drops to 6; when </w:t>
      </w:r>
      <w:proofErr w:type="spellStart"/>
      <w:r w:rsidR="00155F01" w:rsidRPr="00E07661">
        <w:rPr>
          <w:i/>
          <w:lang w:eastAsia="zh-CN"/>
        </w:rPr>
        <w:t>n</w:t>
      </w:r>
      <w:r w:rsidR="00155F01" w:rsidRPr="00E07661">
        <w:rPr>
          <w:i/>
          <w:vertAlign w:val="subscript"/>
          <w:lang w:eastAsia="zh-CN"/>
        </w:rPr>
        <w:t>se</w:t>
      </w:r>
      <w:proofErr w:type="spellEnd"/>
      <w:r w:rsidR="00155F01">
        <w:t xml:space="preserve"> = 15</w:t>
      </w:r>
      <w:r w:rsidRPr="004D08A9">
        <w:t>, the working engine number drops to 4.</w:t>
      </w:r>
    </w:p>
    <w:p w14:paraId="12575AAD" w14:textId="467D3741" w:rsidR="004D08A9" w:rsidRDefault="004D08A9" w:rsidP="001B7113">
      <w:pPr>
        <w:pStyle w:val="Paragraph"/>
      </w:pPr>
      <w:r w:rsidRPr="004D08A9">
        <w:t>For a certain connection type</w:t>
      </w:r>
      <w:r w:rsidR="00155F01">
        <w:t xml:space="preserve">, increase </w:t>
      </w:r>
      <w:proofErr w:type="spellStart"/>
      <w:r w:rsidR="00155F01" w:rsidRPr="00155F01">
        <w:rPr>
          <w:i/>
        </w:rPr>
        <w:t>n</w:t>
      </w:r>
      <w:r w:rsidR="00155F01" w:rsidRPr="00155F01">
        <w:rPr>
          <w:i/>
          <w:vertAlign w:val="subscript"/>
        </w:rPr>
        <w:t>se</w:t>
      </w:r>
      <w:proofErr w:type="spellEnd"/>
      <w:r w:rsidRPr="004D08A9">
        <w:t xml:space="preserve"> will reduce the efficiency of SEA. For some connection types, increase </w:t>
      </w:r>
      <w:proofErr w:type="spellStart"/>
      <w:r w:rsidR="00155F01" w:rsidRPr="00155F01">
        <w:rPr>
          <w:i/>
        </w:rPr>
        <w:t>n</w:t>
      </w:r>
      <w:r w:rsidR="00155F01" w:rsidRPr="00155F01">
        <w:rPr>
          <w:i/>
          <w:vertAlign w:val="subscript"/>
        </w:rPr>
        <w:t>se</w:t>
      </w:r>
      <w:proofErr w:type="spellEnd"/>
      <w:r w:rsidRPr="004D08A9">
        <w:t xml:space="preserve"> </w:t>
      </w:r>
      <w:r w:rsidR="00175095">
        <w:t xml:space="preserve">will reduce the output power </w:t>
      </w:r>
      <w:r w:rsidR="00175095" w:rsidRPr="00175095">
        <w:rPr>
          <w:i/>
        </w:rPr>
        <w:t>P</w:t>
      </w:r>
      <w:r w:rsidRPr="004D08A9">
        <w:t xml:space="preserve"> due to inoperative engines and smal</w:t>
      </w:r>
      <w:r w:rsidR="003E415B">
        <w:t>ler output power engines. I</w:t>
      </w:r>
      <w:r w:rsidRPr="004D08A9">
        <w:t>t is important to choose the number of engines for some connection types of SEA.</w:t>
      </w:r>
    </w:p>
    <w:p w14:paraId="41755D34" w14:textId="4798A9BD" w:rsidR="004D08A9" w:rsidRDefault="004D08A9" w:rsidP="004D08A9">
      <w:pPr>
        <w:pStyle w:val="1"/>
      </w:pPr>
      <w:r>
        <w:t>6. Conclusion</w:t>
      </w:r>
    </w:p>
    <w:p w14:paraId="46106678" w14:textId="55885C73" w:rsidR="00C43E7A" w:rsidRDefault="00E03516" w:rsidP="001B7113">
      <w:pPr>
        <w:pStyle w:val="Paragraph"/>
      </w:pPr>
      <w:ins w:id="40" w:author="张成" w:date="2017-03-14T15:48:00Z">
        <w:r>
          <w:t>A n</w:t>
        </w:r>
      </w:ins>
      <w:del w:id="41" w:author="张成" w:date="2017-03-14T15:48:00Z">
        <w:r w:rsidR="00A01947" w:rsidDel="00E03516">
          <w:delText>N</w:delText>
        </w:r>
      </w:del>
      <w:r w:rsidR="00A01947" w:rsidRPr="00692742">
        <w:t xml:space="preserve">ew </w:t>
      </w:r>
      <w:del w:id="42" w:author="张成" w:date="2017-03-14T15:43:00Z">
        <w:r w:rsidR="00A01947" w:rsidRPr="00692742" w:rsidDel="003C7492">
          <w:delText xml:space="preserve">arrangements </w:delText>
        </w:r>
      </w:del>
      <w:ins w:id="43" w:author="张成" w:date="2017-03-14T15:43:00Z">
        <w:r w:rsidR="003C7492">
          <w:t>layout scheme</w:t>
        </w:r>
        <w:r w:rsidR="003C7492" w:rsidRPr="00692742">
          <w:t xml:space="preserve"> </w:t>
        </w:r>
      </w:ins>
      <w:r w:rsidR="00A01947" w:rsidRPr="00692742">
        <w:t>of the solar dish system</w:t>
      </w:r>
      <w:r w:rsidR="00A01947">
        <w:t xml:space="preserve"> </w:t>
      </w:r>
      <w:r w:rsidR="00A01947" w:rsidRPr="00692742">
        <w:t>by usi</w:t>
      </w:r>
      <w:r w:rsidR="00A01947">
        <w:t>ng SEA were proposed in this paper</w:t>
      </w:r>
      <w:r w:rsidR="00A01947" w:rsidRPr="00692742">
        <w:t>.</w:t>
      </w:r>
      <w:r w:rsidR="003729B5" w:rsidRPr="003729B5">
        <w:t xml:space="preserve"> Connection type of the engines may change the flow rates and temperatures of the fluids, as a result the performance of the SEA will be different depending on the connection schemes. In order to compare performance of SEAs with different </w:t>
      </w:r>
      <w:del w:id="44" w:author="张成" w:date="2017-03-14T15:49:00Z">
        <w:r w:rsidR="003729B5" w:rsidRPr="003729B5" w:rsidDel="00475EC3">
          <w:delText>connections</w:delText>
        </w:r>
      </w:del>
      <w:ins w:id="45" w:author="张成" w:date="2017-03-14T15:49:00Z">
        <w:r w:rsidR="00475EC3">
          <w:t>arrangements</w:t>
        </w:r>
      </w:ins>
      <w:r w:rsidR="003729B5" w:rsidRPr="003729B5">
        <w:t>, five basic connection types of SEA were summed up according to flow type and flow order.</w:t>
      </w:r>
    </w:p>
    <w:p w14:paraId="628A67B2" w14:textId="4F0D57DC" w:rsidR="003729B5" w:rsidRDefault="003729B5" w:rsidP="001B7113">
      <w:pPr>
        <w:pStyle w:val="Paragraph"/>
      </w:pPr>
      <w:r w:rsidRPr="003729B5">
        <w:t>Analytical Stirling engine model was created to develop the SEA models for the investigation of influence of connection types. Imperfect regeneration and cycle irreversibility of Stirling engine cycle and heat exchange process between fluids and engine were considered in the model. Algorithm to numerically solve different connection types of SEA was developed. The model was evaluated by considering the prototype GPU-3 Stirling engine as a case study. Result shows that the proposed model predicted the performance with higher accuracy than Simple model</w:t>
      </w:r>
      <w:r w:rsidR="00C57F27">
        <w:t xml:space="preserve"> </w:t>
      </w:r>
      <w:r w:rsidR="001E571B">
        <w:fldChar w:fldCharType="begin" w:fldLock="1"/>
      </w:r>
      <w:r w:rsidR="004A6C04">
        <w:instrText>ADDIN CSL_CITATION { "citationItems" : [ { "id" : "ITEM-1", "itemData" : { "author" : [ { "dropping-particle" : "", "family" : "Urieli", "given" : "Israel", "non-dropping-particle" : "", "parse-names" : false, "suffix" : "" }, { "dropping-particle" : "", "family" : "Berchowitz", "given" : "David M", "non-dropping-particle" : "", "parse-names" : false, "suffix" : "" } ], "id" : "ITEM-1", "issued" : { "date-parts" : [ [ "1984" ] ] }, "publisher" : "A. Hilger", "publisher-place" : "Bristol", "title" : "Stirling cycle engine analysis", "type" : "book" }, "uris" : [ "http://www.mendeley.com/documents/?uuid=df18eddf-2513-42f0-9e99-2c970495e3b3" ] } ], "mendeley" : { "formattedCitation" : "[6]", "plainTextFormattedCitation" : "[6]", "previouslyFormattedCitation" : "[13]" }, "properties" : { "noteIndex" : 0 }, "schema" : "https://github.com/citation-style-language/schema/raw/master/csl-citation.json" }</w:instrText>
      </w:r>
      <w:r w:rsidR="001E571B">
        <w:fldChar w:fldCharType="separate"/>
      </w:r>
      <w:r w:rsidR="004A6C04" w:rsidRPr="004A6C04">
        <w:rPr>
          <w:noProof/>
        </w:rPr>
        <w:t>[6]</w:t>
      </w:r>
      <w:r w:rsidR="001E571B">
        <w:fldChar w:fldCharType="end"/>
      </w:r>
      <w:r w:rsidRPr="003729B5">
        <w:t xml:space="preserve"> and Simple II model</w:t>
      </w:r>
      <w:r w:rsidR="001E571B">
        <w:t xml:space="preserve"> </w:t>
      </w:r>
      <w:r w:rsidR="001E571B">
        <w:fldChar w:fldCharType="begin" w:fldLock="1"/>
      </w:r>
      <w:r w:rsidR="004A6C04">
        <w:instrText>ADDIN CSL_CITATION { "citationItems" : [ { "id" : "ITEM-1", "itemData" : { "author" : [ { "dropping-particle" : "", "family" : "Strauss", "given" : "Johannes M", "non-dropping-particle" : "", "parse-names" : false, "suffix" : "" }, { "dropping-particle" : "", "family" : "Dobson", "given" : "Robert T", "non-dropping-particle" : "", "parse-names" : false, "suffix" : "" } ], "container-title" : "Journal of Energy in Southern Africa", "id" : "ITEM-1", "issue" : "2", "issued" : { "date-parts" : [ [ "2010" ] ] }, "page" : "17-29", "title" : "Evaluation of a second order simulation for Sterling engine design and optimisation", "type" : "article-journal", "volume" : "21" }, "uris" : [ "http://www.mendeley.com/documents/?uuid=11b6b05b-14f2-4d55-bf3e-0e6ee10a3106" ] } ], "mendeley" : { "formattedCitation" : "[9]", "plainTextFormattedCitation" : "[9]", "previouslyFormattedCitation" : "[16]" }, "properties" : { "noteIndex" : 0 }, "schema" : "https://github.com/citation-style-language/schema/raw/master/csl-citation.json" }</w:instrText>
      </w:r>
      <w:r w:rsidR="001E571B">
        <w:fldChar w:fldCharType="separate"/>
      </w:r>
      <w:r w:rsidR="004A6C04" w:rsidRPr="004A6C04">
        <w:rPr>
          <w:noProof/>
        </w:rPr>
        <w:t>[9]</w:t>
      </w:r>
      <w:r w:rsidR="001E571B">
        <w:fldChar w:fldCharType="end"/>
      </w:r>
      <w:r w:rsidRPr="003729B5">
        <w:t>.</w:t>
      </w:r>
    </w:p>
    <w:p w14:paraId="1CFE2B82" w14:textId="5D7AFDA1" w:rsidR="003729B5" w:rsidRDefault="003729B5" w:rsidP="001B7113">
      <w:pPr>
        <w:pStyle w:val="Paragraph"/>
      </w:pPr>
      <w:r w:rsidRPr="003729B5">
        <w:t>Models of SEAs were developed to calculated the performance under different paramet</w:t>
      </w:r>
      <w:r w:rsidR="008672E0">
        <w:t xml:space="preserve">ers to find out the impacts of </w:t>
      </w:r>
      <w:proofErr w:type="spellStart"/>
      <w:proofErr w:type="gramStart"/>
      <w:r w:rsidR="008672E0" w:rsidRPr="008672E0">
        <w:rPr>
          <w:i/>
        </w:rPr>
        <w:t>T</w:t>
      </w:r>
      <w:r w:rsidR="008672E0" w:rsidRPr="008672E0">
        <w:rPr>
          <w:i/>
          <w:vertAlign w:val="subscript"/>
        </w:rPr>
        <w:t>i,h</w:t>
      </w:r>
      <w:proofErr w:type="spellEnd"/>
      <w:proofErr w:type="gramEnd"/>
      <w:r w:rsidR="008672E0">
        <w:t xml:space="preserve">, </w:t>
      </w:r>
      <w:proofErr w:type="spellStart"/>
      <w:r w:rsidR="008672E0" w:rsidRPr="008672E0">
        <w:rPr>
          <w:i/>
        </w:rPr>
        <w:t>q</w:t>
      </w:r>
      <w:r w:rsidR="008672E0" w:rsidRPr="008672E0">
        <w:rPr>
          <w:i/>
          <w:vertAlign w:val="subscript"/>
        </w:rPr>
        <w:t>m,h</w:t>
      </w:r>
      <w:r w:rsidR="008672E0" w:rsidRPr="008672E0">
        <w:rPr>
          <w:i/>
        </w:rPr>
        <w:t>c</w:t>
      </w:r>
      <w:r w:rsidR="008672E0" w:rsidRPr="008672E0">
        <w:rPr>
          <w:i/>
          <w:vertAlign w:val="subscript"/>
        </w:rPr>
        <w:t>p,h</w:t>
      </w:r>
      <w:proofErr w:type="spellEnd"/>
      <w:r w:rsidR="008672E0">
        <w:t xml:space="preserve">, </w:t>
      </w:r>
      <w:proofErr w:type="spellStart"/>
      <w:r w:rsidRPr="008672E0">
        <w:rPr>
          <w:i/>
        </w:rPr>
        <w:t>q</w:t>
      </w:r>
      <w:r w:rsidR="008672E0" w:rsidRPr="008672E0">
        <w:rPr>
          <w:i/>
          <w:vertAlign w:val="subscript"/>
        </w:rPr>
        <w:t>m,c</w:t>
      </w:r>
      <w:r w:rsidR="008672E0" w:rsidRPr="008672E0">
        <w:rPr>
          <w:i/>
        </w:rPr>
        <w:t>c</w:t>
      </w:r>
      <w:r w:rsidR="008672E0" w:rsidRPr="008672E0">
        <w:rPr>
          <w:i/>
          <w:vertAlign w:val="subscript"/>
        </w:rPr>
        <w:t>p,c</w:t>
      </w:r>
      <w:proofErr w:type="spellEnd"/>
      <w:r w:rsidR="008672E0">
        <w:t xml:space="preserve"> and </w:t>
      </w:r>
      <w:proofErr w:type="spellStart"/>
      <w:r w:rsidR="008672E0" w:rsidRPr="00155F01">
        <w:rPr>
          <w:i/>
        </w:rPr>
        <w:t>n</w:t>
      </w:r>
      <w:r w:rsidR="008672E0" w:rsidRPr="00155F01">
        <w:rPr>
          <w:i/>
          <w:vertAlign w:val="subscript"/>
        </w:rPr>
        <w:t>se</w:t>
      </w:r>
      <w:proofErr w:type="spellEnd"/>
      <w:r w:rsidRPr="003729B5">
        <w:t xml:space="preserve"> on different connection types. It was found that, as expected, decrease </w:t>
      </w:r>
      <w:proofErr w:type="spellStart"/>
      <w:proofErr w:type="gramStart"/>
      <w:r w:rsidR="00922159" w:rsidRPr="008672E0">
        <w:rPr>
          <w:i/>
        </w:rPr>
        <w:t>T</w:t>
      </w:r>
      <w:r w:rsidR="00922159" w:rsidRPr="008672E0">
        <w:rPr>
          <w:i/>
          <w:vertAlign w:val="subscript"/>
        </w:rPr>
        <w:t>i,h</w:t>
      </w:r>
      <w:proofErr w:type="spellEnd"/>
      <w:proofErr w:type="gramEnd"/>
      <w:r w:rsidR="00922159">
        <w:t xml:space="preserve"> and </w:t>
      </w:r>
      <w:proofErr w:type="spellStart"/>
      <w:r w:rsidR="00922159" w:rsidRPr="00922159">
        <w:rPr>
          <w:i/>
        </w:rPr>
        <w:t>q</w:t>
      </w:r>
      <w:r w:rsidR="00922159" w:rsidRPr="00922159">
        <w:rPr>
          <w:i/>
          <w:vertAlign w:val="subscript"/>
        </w:rPr>
        <w:t>m</w:t>
      </w:r>
      <w:r w:rsidR="00922159" w:rsidRPr="00922159">
        <w:rPr>
          <w:i/>
        </w:rPr>
        <w:t>c</w:t>
      </w:r>
      <w:r w:rsidR="00922159" w:rsidRPr="00922159">
        <w:rPr>
          <w:i/>
          <w:vertAlign w:val="subscript"/>
        </w:rPr>
        <w:t>p</w:t>
      </w:r>
      <w:proofErr w:type="spellEnd"/>
      <w:r w:rsidRPr="003729B5">
        <w:t xml:space="preserve"> will weaken the performance of SEA of all connection types. However, for some connection types, there exists a critical temperature below which some engines stop working. This needs to be considered for SEA connection type selection, especially when </w:t>
      </w:r>
      <w:proofErr w:type="spellStart"/>
      <w:proofErr w:type="gramStart"/>
      <w:r w:rsidR="00922159" w:rsidRPr="008672E0">
        <w:rPr>
          <w:i/>
        </w:rPr>
        <w:t>T</w:t>
      </w:r>
      <w:r w:rsidR="00922159" w:rsidRPr="008672E0">
        <w:rPr>
          <w:i/>
          <w:vertAlign w:val="subscript"/>
        </w:rPr>
        <w:t>i,h</w:t>
      </w:r>
      <w:proofErr w:type="spellEnd"/>
      <w:proofErr w:type="gramEnd"/>
      <w:r w:rsidRPr="003729B5">
        <w:t xml:space="preserve"> is low. For given heating and cooling fluids, Type 2 has the best performance and adaptability. </w:t>
      </w:r>
      <w:r w:rsidRPr="003729B5">
        <w:lastRenderedPageBreak/>
        <w:t>Type 2 and Type 3 have similar performance under different parameters (</w:t>
      </w:r>
      <w:proofErr w:type="spellStart"/>
      <w:proofErr w:type="gramStart"/>
      <w:r w:rsidR="00922159" w:rsidRPr="008672E0">
        <w:rPr>
          <w:i/>
        </w:rPr>
        <w:t>T</w:t>
      </w:r>
      <w:r w:rsidR="00922159" w:rsidRPr="008672E0">
        <w:rPr>
          <w:i/>
          <w:vertAlign w:val="subscript"/>
        </w:rPr>
        <w:t>i,h</w:t>
      </w:r>
      <w:proofErr w:type="spellEnd"/>
      <w:proofErr w:type="gramEnd"/>
      <w:r w:rsidRPr="003729B5">
        <w:t xml:space="preserve">, </w:t>
      </w:r>
      <w:proofErr w:type="spellStart"/>
      <w:r w:rsidR="00922159" w:rsidRPr="008672E0">
        <w:rPr>
          <w:i/>
        </w:rPr>
        <w:t>T</w:t>
      </w:r>
      <w:r w:rsidR="00922159" w:rsidRPr="008672E0">
        <w:rPr>
          <w:i/>
          <w:vertAlign w:val="subscript"/>
        </w:rPr>
        <w:t>i,</w:t>
      </w:r>
      <w:r w:rsidR="00922159">
        <w:rPr>
          <w:i/>
          <w:vertAlign w:val="subscript"/>
        </w:rPr>
        <w:t>c</w:t>
      </w:r>
      <w:proofErr w:type="spellEnd"/>
      <w:r w:rsidRPr="003729B5">
        <w:t xml:space="preserve"> and </w:t>
      </w:r>
      <w:proofErr w:type="spellStart"/>
      <w:r w:rsidR="00922159" w:rsidRPr="00922159">
        <w:rPr>
          <w:i/>
        </w:rPr>
        <w:t>q</w:t>
      </w:r>
      <w:r w:rsidR="00922159" w:rsidRPr="00922159">
        <w:rPr>
          <w:i/>
          <w:vertAlign w:val="subscript"/>
        </w:rPr>
        <w:t>m</w:t>
      </w:r>
      <w:r w:rsidR="00922159" w:rsidRPr="00922159">
        <w:rPr>
          <w:i/>
        </w:rPr>
        <w:t>c</w:t>
      </w:r>
      <w:r w:rsidR="00922159" w:rsidRPr="00922159">
        <w:rPr>
          <w:i/>
          <w:vertAlign w:val="subscript"/>
        </w:rPr>
        <w:t>p</w:t>
      </w:r>
      <w:proofErr w:type="spellEnd"/>
      <w:r w:rsidRPr="003729B5">
        <w:t>), which means the flow order has little influence on the performance of an SEA. SEA of serial flows</w:t>
      </w:r>
      <w:r w:rsidR="00A456B3">
        <w:t xml:space="preserve"> (Type 3)</w:t>
      </w:r>
      <w:r w:rsidRPr="003729B5">
        <w:t xml:space="preserve"> has the best performance and adaptability under different parameters. Given heating and cooling fluids, using serial flow is the best choice for the connection type of an SEA.</w:t>
      </w:r>
    </w:p>
    <w:p w14:paraId="09CB4A4A" w14:textId="6FE5CDE5" w:rsidR="003729B5" w:rsidRDefault="003729B5" w:rsidP="001B7113">
      <w:pPr>
        <w:pStyle w:val="Paragraph"/>
      </w:pPr>
      <w:r w:rsidRPr="003729B5">
        <w:t>It is important to note that, in the future researches, the experiments of influence of connection type on SEA's performance can be carried out to verify the conclusions in this paper.</w:t>
      </w:r>
    </w:p>
    <w:p w14:paraId="20D86F95" w14:textId="690A0ADE" w:rsidR="00DA3A9D" w:rsidRDefault="003729B5" w:rsidP="003729B5">
      <w:pPr>
        <w:pStyle w:val="1"/>
      </w:pPr>
      <w:r w:rsidRPr="003729B5">
        <w:t>Acknowledgement</w:t>
      </w:r>
    </w:p>
    <w:p w14:paraId="06DFB73C" w14:textId="140CED50" w:rsidR="001D03F8" w:rsidRDefault="003729B5" w:rsidP="003729B5">
      <w:pPr>
        <w:pStyle w:val="Paragraph"/>
      </w:pPr>
      <w:r w:rsidRPr="003729B5">
        <w:t>We gratefully acknowledge</w:t>
      </w:r>
      <w:r>
        <w:t xml:space="preserve"> the support of International S</w:t>
      </w:r>
      <w:r w:rsidRPr="003729B5">
        <w:t>&amp;T Cooperation Program of China, under Grant No. 2014DFA60990, without which the present study could not have been completed.</w:t>
      </w:r>
    </w:p>
    <w:p w14:paraId="4EF8D60D" w14:textId="77777777" w:rsidR="001D03F8" w:rsidRDefault="001D03F8">
      <w:pPr>
        <w:spacing w:line="240" w:lineRule="auto"/>
        <w:ind w:firstLine="0"/>
        <w:jc w:val="left"/>
      </w:pPr>
      <w:r>
        <w:br w:type="page"/>
      </w:r>
    </w:p>
    <w:p w14:paraId="4B90FB7E" w14:textId="0A259399" w:rsidR="003729B5" w:rsidRPr="003729B5" w:rsidRDefault="001C7844" w:rsidP="001C7844">
      <w:pPr>
        <w:pStyle w:val="1"/>
      </w:pPr>
      <w:r>
        <w:lastRenderedPageBreak/>
        <w:t>References</w:t>
      </w:r>
    </w:p>
    <w:p w14:paraId="459F1DDC" w14:textId="1D857264" w:rsidR="004A6C04" w:rsidRPr="004A6C04" w:rsidRDefault="00B6377F" w:rsidP="004A6C04">
      <w:pPr>
        <w:autoSpaceDE w:val="0"/>
        <w:autoSpaceDN w:val="0"/>
        <w:adjustRightInd w:val="0"/>
        <w:ind w:left="640" w:hanging="640"/>
        <w:jc w:val="left"/>
        <w:rPr>
          <w:rFonts w:eastAsia="Times New Roman"/>
          <w:noProof/>
        </w:rPr>
      </w:pPr>
      <w:r>
        <w:fldChar w:fldCharType="begin" w:fldLock="1"/>
      </w:r>
      <w:r>
        <w:instrText xml:space="preserve">ADDIN Mendeley Bibliography CSL_BIBLIOGRAPHY </w:instrText>
      </w:r>
      <w:r>
        <w:fldChar w:fldCharType="separate"/>
      </w:r>
      <w:r w:rsidR="004A6C04" w:rsidRPr="004A6C04">
        <w:rPr>
          <w:rFonts w:eastAsia="Times New Roman"/>
          <w:noProof/>
        </w:rPr>
        <w:t>[1]</w:t>
      </w:r>
      <w:r w:rsidR="004A6C04" w:rsidRPr="004A6C04">
        <w:rPr>
          <w:rFonts w:eastAsia="Times New Roman"/>
          <w:noProof/>
        </w:rPr>
        <w:tab/>
        <w:t>Loni R, Kasaeian AB, Asli-Ardeh EA, Ghobadian B, Roux WG Le. Performance study of a solar-assisted organic Rankine cycle using a dish-mounted rectangular-cavity tubular solar receiver. Appl Therm Eng 2016;108:1298–309.</w:t>
      </w:r>
    </w:p>
    <w:p w14:paraId="04496A93"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[2]</w:t>
      </w:r>
      <w:r w:rsidRPr="004A6C04">
        <w:rPr>
          <w:rFonts w:eastAsia="Times New Roman"/>
          <w:noProof/>
        </w:rPr>
        <w:tab/>
        <w:t>Wang W, Xu H, Laumert B, Strand T. An inverse design method for a cavity receiver used in solar dish Brayton system. Sol Energy 2014;110:745–55.</w:t>
      </w:r>
    </w:p>
    <w:p w14:paraId="0F8A413A"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[3]</w:t>
      </w:r>
      <w:r w:rsidRPr="004A6C04">
        <w:rPr>
          <w:rFonts w:eastAsia="Times New Roman"/>
          <w:noProof/>
        </w:rPr>
        <w:tab/>
        <w:t>Craig KJ, Marsberg J, Meyer JP. Combining ray tracing and CFD in the thermal analysis of a parabolic dish tubular cavity receiver. AIP Conf Proc 2016;1734.</w:t>
      </w:r>
    </w:p>
    <w:p w14:paraId="45F50DE9"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[4]</w:t>
      </w:r>
      <w:r w:rsidRPr="004A6C04">
        <w:rPr>
          <w:rFonts w:eastAsia="Times New Roman"/>
          <w:noProof/>
        </w:rPr>
        <w:tab/>
        <w:t>Aichmayer L, Spelling J, Laumert B. Preliminary design and analysis of a novel solar receiver for a micro gas-turbine based solar dish system. Sol Energy 2015;114:378–96.</w:t>
      </w:r>
    </w:p>
    <w:p w14:paraId="65237431"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[5]</w:t>
      </w:r>
      <w:r w:rsidRPr="004A6C04">
        <w:rPr>
          <w:rFonts w:eastAsia="Times New Roman"/>
          <w:noProof/>
        </w:rPr>
        <w:tab/>
        <w:t>Lovegrove K, Luzzi A, Soldiani I, Kreetz H. Developing ammonia based thermochemical energy storage for dish power plants. Sol Energy 2004;76:331–7.</w:t>
      </w:r>
    </w:p>
    <w:p w14:paraId="1C2D5FC2"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[6]</w:t>
      </w:r>
      <w:r w:rsidRPr="004A6C04">
        <w:rPr>
          <w:rFonts w:eastAsia="Times New Roman"/>
          <w:noProof/>
        </w:rPr>
        <w:tab/>
        <w:t>Urieli I, Berchowitz DM. Stirling cycle engine analysis. Bristol: A. Hilger; 1984.</w:t>
      </w:r>
    </w:p>
    <w:p w14:paraId="13BF54CB"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[7]</w:t>
      </w:r>
      <w:r w:rsidRPr="004A6C04">
        <w:rPr>
          <w:rFonts w:eastAsia="Times New Roman"/>
          <w:noProof/>
        </w:rPr>
        <w:tab/>
        <w:t>Ni M, Shi B, Xiao G, Peng H, Sultan U, Wang S, et al. Improved Simple Analytical Model and experimental study of a 100 W beta-type Stirling engine. Appl Energy 2016;169:768–87.</w:t>
      </w:r>
    </w:p>
    <w:p w14:paraId="2E24B5E1"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[8]</w:t>
      </w:r>
      <w:r w:rsidRPr="004A6C04">
        <w:rPr>
          <w:rFonts w:eastAsia="Times New Roman"/>
          <w:noProof/>
        </w:rPr>
        <w:tab/>
        <w:t>Jia B, Smallbone A, Feng H, Tian G, Zuo Z, Roskilly AP. A fast response free-piston engine generator numerical model for control applications. Appl Energy 2016;162:321–9.</w:t>
      </w:r>
    </w:p>
    <w:p w14:paraId="5162532D"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[9]</w:t>
      </w:r>
      <w:r w:rsidRPr="004A6C04">
        <w:rPr>
          <w:rFonts w:eastAsia="Times New Roman"/>
          <w:noProof/>
        </w:rPr>
        <w:tab/>
        <w:t>Strauss JM, Dobson RT. Evaluation of a second order simulation for Sterling engine design and optimisation. J Energy South Africa 2010;21:17–29.</w:t>
      </w:r>
    </w:p>
    <w:p w14:paraId="441DC867"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[10]</w:t>
      </w:r>
      <w:r w:rsidRPr="004A6C04">
        <w:rPr>
          <w:rFonts w:eastAsia="Times New Roman"/>
          <w:noProof/>
        </w:rPr>
        <w:tab/>
        <w:t>Abbas M. Thermal analysis of Stirling engine solar driven. Cder Dz 2014;70:503–14.</w:t>
      </w:r>
    </w:p>
    <w:p w14:paraId="459DF634"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[11]</w:t>
      </w:r>
      <w:r w:rsidRPr="004A6C04">
        <w:rPr>
          <w:rFonts w:eastAsia="Times New Roman"/>
          <w:noProof/>
        </w:rPr>
        <w:tab/>
        <w:t>Araoz JA, Salomon M, Alejo L, Fransson TH. Numerical simulation for the design analysis of kinematic Stirling engines. Appl Energy 2015;159:633–50. doi:10.1016/j.apenergy.2015.09.024.</w:t>
      </w:r>
    </w:p>
    <w:p w14:paraId="57FAFA1D"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[12]</w:t>
      </w:r>
      <w:r w:rsidRPr="004A6C04">
        <w:rPr>
          <w:rFonts w:eastAsia="Times New Roman"/>
          <w:noProof/>
        </w:rPr>
        <w:tab/>
        <w:t>Babaelahi M, Sayyaadi H. A new thermal model based on polytropic numerical simulation of Stirling engines. Appl Energy 2015;141:143–59.</w:t>
      </w:r>
    </w:p>
    <w:p w14:paraId="525A007A"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[13]</w:t>
      </w:r>
      <w:r w:rsidRPr="004A6C04">
        <w:rPr>
          <w:rFonts w:eastAsia="Times New Roman"/>
          <w:noProof/>
        </w:rPr>
        <w:tab/>
        <w:t>Barreto G, Canhoto P. Modelling of a Stirling engine with parabolic dish for thermal to electric conversion of solar energy. Energy Convers Manag 2017;132:119–35.</w:t>
      </w:r>
    </w:p>
    <w:p w14:paraId="61D12F45"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lastRenderedPageBreak/>
        <w:t>[14]</w:t>
      </w:r>
      <w:r w:rsidRPr="004A6C04">
        <w:rPr>
          <w:rFonts w:eastAsia="Times New Roman"/>
          <w:noProof/>
        </w:rPr>
        <w:tab/>
        <w:t>Wu F, Chen L, Wu C, Sun F. OPTIMUM PERFORMANCE OF IRREVERSIBLE STIRLING ENGINE WITH IMPERFECT REGENERATION 1998;39:727–32.</w:t>
      </w:r>
    </w:p>
    <w:p w14:paraId="310F59F0"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[15]</w:t>
      </w:r>
      <w:r w:rsidRPr="004A6C04">
        <w:rPr>
          <w:rFonts w:eastAsia="Times New Roman"/>
          <w:noProof/>
        </w:rPr>
        <w:tab/>
        <w:t>Yaqi L, Yaling H, Weiwei W. Optimization of solar-powered Stirling heat engine with finite-time thermodynamics. Renew Energy 2011;36:421–7.</w:t>
      </w:r>
    </w:p>
    <w:p w14:paraId="34FA06EF"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[16]</w:t>
      </w:r>
      <w:r w:rsidRPr="004A6C04">
        <w:rPr>
          <w:rFonts w:eastAsia="Times New Roman"/>
          <w:noProof/>
        </w:rPr>
        <w:tab/>
        <w:t>Hosseinzade H, Sayyaadi H, Babaelahi M. A new closed-form analytical thermal model for simulating Stirling engines based on polytropic-finite speed thermodynamics. Energy Convers Manag 2015;90:395–408.</w:t>
      </w:r>
    </w:p>
    <w:p w14:paraId="76E8C1E2"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[17]</w:t>
      </w:r>
      <w:r w:rsidRPr="004A6C04">
        <w:rPr>
          <w:rFonts w:eastAsia="Times New Roman"/>
          <w:noProof/>
        </w:rPr>
        <w:tab/>
        <w:t>Ahmadi MH, Ahmadi MA, Pourfayaz F, Bidi M, Hosseinzade H, Feidt M. Optimization of powered Stirling heat engine with finite speed thermodynamics. Energy Convers Manag 2016;108:96–105.</w:t>
      </w:r>
    </w:p>
    <w:p w14:paraId="5A62EABE"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[18]</w:t>
      </w:r>
      <w:r w:rsidRPr="004A6C04">
        <w:rPr>
          <w:rFonts w:eastAsia="Times New Roman"/>
          <w:noProof/>
        </w:rPr>
        <w:tab/>
        <w:t>Chen L, Zhang W, Sun F. Power, efficiency, entropy-generation rate and ecological optimization for a class of generalized irreversible universal heat-engine cycles. Appl Energy 2007;84:512–25.</w:t>
      </w:r>
    </w:p>
    <w:p w14:paraId="1FD46DBE"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[19]</w:t>
      </w:r>
      <w:r w:rsidRPr="004A6C04">
        <w:rPr>
          <w:rFonts w:eastAsia="Times New Roman"/>
          <w:noProof/>
        </w:rPr>
        <w:tab/>
        <w:t>Ahmadi MH, Ahmadi MA, Mellit A, Pourfayaz F, Feidt M. Thermodynamic analysis and multi objective optimization of performance of solar dish Stirling engine by the centrality of entransy and entropy generation. Int J Electr Power Energy Syst 2016;78:88–95.</w:t>
      </w:r>
    </w:p>
    <w:p w14:paraId="3382C906"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[20]</w:t>
      </w:r>
      <w:r w:rsidRPr="004A6C04">
        <w:rPr>
          <w:rFonts w:eastAsia="Times New Roman"/>
          <w:noProof/>
        </w:rPr>
        <w:tab/>
        <w:t>Li R, Grosu L, Queiros-Conde D. Multi-objective optimization of Stirling engine using Finite Physical Dimensions Thermodynamics (FPDT) method. Energy Convers Manag 2016;124:517–27.</w:t>
      </w:r>
    </w:p>
    <w:p w14:paraId="3B66AB18"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[21]</w:t>
      </w:r>
      <w:r w:rsidRPr="004A6C04">
        <w:rPr>
          <w:rFonts w:eastAsia="Times New Roman"/>
          <w:noProof/>
        </w:rPr>
        <w:tab/>
        <w:t>Patel V, Savsani V. Multi-objective optimization of a Stirling heat engine using TS-TLBO (tutorial training and self learning inspired teaching-learning based optimization) algorithm. Energy 2016;95:528–41.</w:t>
      </w:r>
    </w:p>
    <w:p w14:paraId="6CBE8F3C"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[22]</w:t>
      </w:r>
      <w:r w:rsidRPr="004A6C04">
        <w:rPr>
          <w:rFonts w:eastAsia="Times New Roman"/>
          <w:noProof/>
        </w:rPr>
        <w:tab/>
        <w:t>Luo Z, Sultan U, Ni M, Peng H, Shi B, Xiao G. Multi-objective optimization for GPU3 Stirling engine by combining multi-objective algorithms. Renew Energy 2016;94:114–25.</w:t>
      </w:r>
    </w:p>
    <w:p w14:paraId="6589D0A1"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[23]</w:t>
      </w:r>
      <w:r w:rsidRPr="004A6C04">
        <w:rPr>
          <w:rFonts w:eastAsia="Times New Roman"/>
          <w:noProof/>
        </w:rPr>
        <w:tab/>
        <w:t>Organ AJ. The Regenerator and the Stirling Engine. Mech Eng Publ Ltd 1997.</w:t>
      </w:r>
    </w:p>
    <w:p w14:paraId="7315969D"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[24]</w:t>
      </w:r>
      <w:r w:rsidRPr="004A6C04">
        <w:rPr>
          <w:rFonts w:eastAsia="Times New Roman"/>
          <w:noProof/>
        </w:rPr>
        <w:tab/>
        <w:t>Formosa F, Despesse G. Analytical model for Stirling cycle machine design. Energy Convers Manag 2010;51:1855–63. doi:10.1016/j.enconman.2010.02.010.</w:t>
      </w:r>
    </w:p>
    <w:p w14:paraId="1E3FF4FB"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[25]</w:t>
      </w:r>
      <w:r w:rsidRPr="004A6C04">
        <w:rPr>
          <w:rFonts w:eastAsia="Times New Roman"/>
          <w:noProof/>
        </w:rPr>
        <w:tab/>
        <w:t>Duan C, Wang X, Shu S, Jing C, Chang H. Thermodynamic design of Stirling engine using multi-objective particle swarm optimization algorithm. Energy Convers Manag 2014;84:88–96.</w:t>
      </w:r>
    </w:p>
    <w:p w14:paraId="16A6030C"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[26]</w:t>
      </w:r>
      <w:r w:rsidRPr="004A6C04">
        <w:rPr>
          <w:rFonts w:eastAsia="Times New Roman"/>
          <w:noProof/>
        </w:rPr>
        <w:tab/>
        <w:t>Heywood, JohnB. Internal combustion engine fundamentals. McGraw-Hill; 1988.</w:t>
      </w:r>
    </w:p>
    <w:p w14:paraId="79CFB03C"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[27]</w:t>
      </w:r>
      <w:r w:rsidRPr="004A6C04">
        <w:rPr>
          <w:rFonts w:eastAsia="Times New Roman"/>
          <w:noProof/>
        </w:rPr>
        <w:tab/>
        <w:t>Timoumi Y, Tlili I, Nasrallah S Ben. Design and performance optimization of GPU-3 Stirling engines. Energy 2008;33:1100–14.</w:t>
      </w:r>
    </w:p>
    <w:p w14:paraId="2FA8D593"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lastRenderedPageBreak/>
        <w:t>[28]</w:t>
      </w:r>
      <w:r w:rsidRPr="004A6C04">
        <w:rPr>
          <w:rFonts w:eastAsia="Times New Roman"/>
          <w:noProof/>
        </w:rPr>
        <w:tab/>
        <w:t>MARTINI WR. Stirling engine design manual, 2nd edition. 1983.</w:t>
      </w:r>
    </w:p>
    <w:p w14:paraId="7B1631E7" w14:textId="77777777" w:rsidR="004A6C04" w:rsidRPr="004A6C04" w:rsidRDefault="004A6C04" w:rsidP="004A6C04">
      <w:pPr>
        <w:autoSpaceDE w:val="0"/>
        <w:autoSpaceDN w:val="0"/>
        <w:adjustRightInd w:val="0"/>
        <w:ind w:left="640" w:hanging="640"/>
        <w:jc w:val="left"/>
        <w:rPr>
          <w:noProof/>
        </w:rPr>
      </w:pPr>
      <w:r w:rsidRPr="004A6C04">
        <w:rPr>
          <w:rFonts w:eastAsia="Times New Roman"/>
          <w:noProof/>
        </w:rPr>
        <w:t>[29]</w:t>
      </w:r>
      <w:r w:rsidRPr="004A6C04">
        <w:rPr>
          <w:rFonts w:eastAsia="Times New Roman"/>
          <w:noProof/>
        </w:rPr>
        <w:tab/>
        <w:t>Hooshang M, Moghadam RA, Alizadehnia S. Dynamic response simulation and experiment for gamma-type Stirling engine. Renew Energy 2016;86:192–205. doi:10.1016/j.renene.2015.08.018.</w:t>
      </w:r>
    </w:p>
    <w:p w14:paraId="04C8B0E0" w14:textId="4DF06B69" w:rsidR="001C6D6C" w:rsidRDefault="00B6377F" w:rsidP="004A6C04">
      <w:pPr>
        <w:autoSpaceDE w:val="0"/>
        <w:autoSpaceDN w:val="0"/>
        <w:adjustRightInd w:val="0"/>
        <w:ind w:left="640" w:hanging="640"/>
        <w:jc w:val="left"/>
      </w:pPr>
      <w:r>
        <w:fldChar w:fldCharType="end"/>
      </w:r>
      <w:r w:rsidR="00BF6F18">
        <w:t xml:space="preserve"> </w:t>
      </w:r>
    </w:p>
    <w:sectPr w:rsidR="001C6D6C" w:rsidSect="005630F7">
      <w:pgSz w:w="12240" w:h="15840"/>
      <w:pgMar w:top="1440" w:right="1440" w:bottom="1701"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7E106E" w14:textId="77777777" w:rsidR="00441C02" w:rsidRDefault="00441C02" w:rsidP="001B7113">
      <w:r>
        <w:separator/>
      </w:r>
    </w:p>
  </w:endnote>
  <w:endnote w:type="continuationSeparator" w:id="0">
    <w:p w14:paraId="72D7B6B0" w14:textId="77777777" w:rsidR="00441C02" w:rsidRDefault="00441C02" w:rsidP="001B71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6D115B" w14:textId="77777777" w:rsidR="00441C02" w:rsidRDefault="00441C02" w:rsidP="001B7113">
      <w:r>
        <w:separator/>
      </w:r>
    </w:p>
  </w:footnote>
  <w:footnote w:type="continuationSeparator" w:id="0">
    <w:p w14:paraId="18440955" w14:textId="77777777" w:rsidR="00441C02" w:rsidRDefault="00441C02" w:rsidP="001B711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640935"/>
    <w:multiLevelType w:val="hybridMultilevel"/>
    <w:tmpl w:val="186AD948"/>
    <w:lvl w:ilvl="0" w:tplc="A89850B2">
      <w:start w:val="1"/>
      <w:numFmt w:val="bullet"/>
      <w:lvlText w:val=""/>
      <w:lvlJc w:val="left"/>
      <w:pPr>
        <w:tabs>
          <w:tab w:val="num" w:pos="567"/>
        </w:tabs>
        <w:ind w:left="567" w:hanging="283"/>
      </w:pPr>
      <w:rPr>
        <w:rFonts w:ascii="Wingdings" w:hAnsi="Wingdings" w:hint="default"/>
      </w:rPr>
    </w:lvl>
    <w:lvl w:ilvl="1" w:tplc="04090003" w:tentative="1">
      <w:start w:val="1"/>
      <w:numFmt w:val="bullet"/>
      <w:lvlText w:val=""/>
      <w:lvlJc w:val="left"/>
      <w:pPr>
        <w:ind w:left="1244" w:hanging="480"/>
      </w:pPr>
      <w:rPr>
        <w:rFonts w:ascii="Wingdings" w:hAnsi="Wingdings" w:hint="default"/>
      </w:rPr>
    </w:lvl>
    <w:lvl w:ilvl="2" w:tplc="04090005" w:tentative="1">
      <w:start w:val="1"/>
      <w:numFmt w:val="bullet"/>
      <w:lvlText w:val=""/>
      <w:lvlJc w:val="left"/>
      <w:pPr>
        <w:ind w:left="1724" w:hanging="480"/>
      </w:pPr>
      <w:rPr>
        <w:rFonts w:ascii="Wingdings" w:hAnsi="Wingdings" w:hint="default"/>
      </w:rPr>
    </w:lvl>
    <w:lvl w:ilvl="3" w:tplc="04090001" w:tentative="1">
      <w:start w:val="1"/>
      <w:numFmt w:val="bullet"/>
      <w:lvlText w:val=""/>
      <w:lvlJc w:val="left"/>
      <w:pPr>
        <w:ind w:left="2204" w:hanging="480"/>
      </w:pPr>
      <w:rPr>
        <w:rFonts w:ascii="Wingdings" w:hAnsi="Wingdings" w:hint="default"/>
      </w:rPr>
    </w:lvl>
    <w:lvl w:ilvl="4" w:tplc="04090003" w:tentative="1">
      <w:start w:val="1"/>
      <w:numFmt w:val="bullet"/>
      <w:lvlText w:val=""/>
      <w:lvlJc w:val="left"/>
      <w:pPr>
        <w:ind w:left="2684" w:hanging="480"/>
      </w:pPr>
      <w:rPr>
        <w:rFonts w:ascii="Wingdings" w:hAnsi="Wingdings" w:hint="default"/>
      </w:rPr>
    </w:lvl>
    <w:lvl w:ilvl="5" w:tplc="04090005" w:tentative="1">
      <w:start w:val="1"/>
      <w:numFmt w:val="bullet"/>
      <w:lvlText w:val=""/>
      <w:lvlJc w:val="left"/>
      <w:pPr>
        <w:ind w:left="3164" w:hanging="480"/>
      </w:pPr>
      <w:rPr>
        <w:rFonts w:ascii="Wingdings" w:hAnsi="Wingdings" w:hint="default"/>
      </w:rPr>
    </w:lvl>
    <w:lvl w:ilvl="6" w:tplc="04090001" w:tentative="1">
      <w:start w:val="1"/>
      <w:numFmt w:val="bullet"/>
      <w:lvlText w:val=""/>
      <w:lvlJc w:val="left"/>
      <w:pPr>
        <w:ind w:left="3644" w:hanging="480"/>
      </w:pPr>
      <w:rPr>
        <w:rFonts w:ascii="Wingdings" w:hAnsi="Wingdings" w:hint="default"/>
      </w:rPr>
    </w:lvl>
    <w:lvl w:ilvl="7" w:tplc="04090003" w:tentative="1">
      <w:start w:val="1"/>
      <w:numFmt w:val="bullet"/>
      <w:lvlText w:val=""/>
      <w:lvlJc w:val="left"/>
      <w:pPr>
        <w:ind w:left="4124" w:hanging="480"/>
      </w:pPr>
      <w:rPr>
        <w:rFonts w:ascii="Wingdings" w:hAnsi="Wingdings" w:hint="default"/>
      </w:rPr>
    </w:lvl>
    <w:lvl w:ilvl="8" w:tplc="04090005" w:tentative="1">
      <w:start w:val="1"/>
      <w:numFmt w:val="bullet"/>
      <w:lvlText w:val=""/>
      <w:lvlJc w:val="left"/>
      <w:pPr>
        <w:ind w:left="4604" w:hanging="480"/>
      </w:pPr>
      <w:rPr>
        <w:rFonts w:ascii="Wingdings" w:hAnsi="Wingdings" w:hint="default"/>
      </w:rPr>
    </w:lvl>
  </w:abstractNum>
  <w:abstractNum w:abstractNumId="1">
    <w:nsid w:val="16E86670"/>
    <w:multiLevelType w:val="multilevel"/>
    <w:tmpl w:val="378EB62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1D365ED0"/>
    <w:multiLevelType w:val="singleLevel"/>
    <w:tmpl w:val="ECD0A5A6"/>
    <w:name w:val="AIPTables"/>
    <w:lvl w:ilvl="0">
      <w:start w:val="1"/>
      <w:numFmt w:val="decimal"/>
      <w:lvlText w:val="%1"/>
      <w:lvlJc w:val="left"/>
      <w:pPr>
        <w:tabs>
          <w:tab w:val="num" w:pos="3240"/>
        </w:tabs>
        <w:ind w:left="3240" w:hanging="360"/>
      </w:pPr>
    </w:lvl>
  </w:abstractNum>
  <w:abstractNum w:abstractNumId="3">
    <w:nsid w:val="29845F6D"/>
    <w:multiLevelType w:val="hybridMultilevel"/>
    <w:tmpl w:val="5AE0C1F6"/>
    <w:lvl w:ilvl="0" w:tplc="08090001">
      <w:start w:val="1"/>
      <w:numFmt w:val="bullet"/>
      <w:lvlText w:val=""/>
      <w:lvlJc w:val="left"/>
      <w:pPr>
        <w:ind w:left="1004" w:hanging="360"/>
      </w:pPr>
      <w:rPr>
        <w:rFonts w:ascii="Symbol" w:hAnsi="Symbol" w:hint="default"/>
      </w:rPr>
    </w:lvl>
    <w:lvl w:ilvl="1" w:tplc="08090003">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4">
    <w:nsid w:val="2A2B7A1A"/>
    <w:multiLevelType w:val="hybridMultilevel"/>
    <w:tmpl w:val="32FAE8A6"/>
    <w:lvl w:ilvl="0" w:tplc="568C8964">
      <w:start w:val="1"/>
      <w:numFmt w:val="lowerLetter"/>
      <w:lvlText w:val="%1."/>
      <w:lvlJc w:val="left"/>
      <w:pPr>
        <w:tabs>
          <w:tab w:val="num" w:pos="567"/>
        </w:tabs>
        <w:ind w:left="567" w:hanging="283"/>
      </w:pPr>
      <w:rPr>
        <w:rFonts w:hint="eastAsia"/>
      </w:rPr>
    </w:lvl>
    <w:lvl w:ilvl="1" w:tplc="04090019">
      <w:start w:val="1"/>
      <w:numFmt w:val="lowerLetter"/>
      <w:lvlText w:val="%2)"/>
      <w:lvlJc w:val="left"/>
      <w:pPr>
        <w:ind w:left="1244" w:hanging="480"/>
      </w:pPr>
    </w:lvl>
    <w:lvl w:ilvl="2" w:tplc="0409001B" w:tentative="1">
      <w:start w:val="1"/>
      <w:numFmt w:val="lowerRoman"/>
      <w:lvlText w:val="%3."/>
      <w:lvlJc w:val="right"/>
      <w:pPr>
        <w:ind w:left="1724" w:hanging="480"/>
      </w:pPr>
    </w:lvl>
    <w:lvl w:ilvl="3" w:tplc="0409000F" w:tentative="1">
      <w:start w:val="1"/>
      <w:numFmt w:val="decimal"/>
      <w:lvlText w:val="%4."/>
      <w:lvlJc w:val="left"/>
      <w:pPr>
        <w:ind w:left="2204" w:hanging="480"/>
      </w:pPr>
    </w:lvl>
    <w:lvl w:ilvl="4" w:tplc="04090019" w:tentative="1">
      <w:start w:val="1"/>
      <w:numFmt w:val="lowerLetter"/>
      <w:lvlText w:val="%5)"/>
      <w:lvlJc w:val="left"/>
      <w:pPr>
        <w:ind w:left="2684" w:hanging="480"/>
      </w:pPr>
    </w:lvl>
    <w:lvl w:ilvl="5" w:tplc="0409001B" w:tentative="1">
      <w:start w:val="1"/>
      <w:numFmt w:val="lowerRoman"/>
      <w:lvlText w:val="%6."/>
      <w:lvlJc w:val="right"/>
      <w:pPr>
        <w:ind w:left="3164" w:hanging="480"/>
      </w:pPr>
    </w:lvl>
    <w:lvl w:ilvl="6" w:tplc="0409000F" w:tentative="1">
      <w:start w:val="1"/>
      <w:numFmt w:val="decimal"/>
      <w:lvlText w:val="%7."/>
      <w:lvlJc w:val="left"/>
      <w:pPr>
        <w:ind w:left="3644" w:hanging="480"/>
      </w:pPr>
    </w:lvl>
    <w:lvl w:ilvl="7" w:tplc="04090019" w:tentative="1">
      <w:start w:val="1"/>
      <w:numFmt w:val="lowerLetter"/>
      <w:lvlText w:val="%8)"/>
      <w:lvlJc w:val="left"/>
      <w:pPr>
        <w:ind w:left="4124" w:hanging="480"/>
      </w:pPr>
    </w:lvl>
    <w:lvl w:ilvl="8" w:tplc="0409001B" w:tentative="1">
      <w:start w:val="1"/>
      <w:numFmt w:val="lowerRoman"/>
      <w:lvlText w:val="%9."/>
      <w:lvlJc w:val="right"/>
      <w:pPr>
        <w:ind w:left="4604" w:hanging="480"/>
      </w:pPr>
    </w:lvl>
  </w:abstractNum>
  <w:abstractNum w:abstractNumId="5">
    <w:nsid w:val="34404A95"/>
    <w:multiLevelType w:val="hybridMultilevel"/>
    <w:tmpl w:val="92CE8186"/>
    <w:lvl w:ilvl="0" w:tplc="72661724">
      <w:start w:val="1"/>
      <w:numFmt w:val="bullet"/>
      <w:pStyle w:val="Paragraphbulleted"/>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6">
    <w:nsid w:val="3AA17CE3"/>
    <w:multiLevelType w:val="hybridMultilevel"/>
    <w:tmpl w:val="4A342D44"/>
    <w:lvl w:ilvl="0" w:tplc="EBD030B2">
      <w:start w:val="1"/>
      <w:numFmt w:val="decimal"/>
      <w:pStyle w:val="Reference"/>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443559A6"/>
    <w:multiLevelType w:val="multilevel"/>
    <w:tmpl w:val="1AA6A170"/>
    <w:lvl w:ilvl="0">
      <w:start w:val="3"/>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8">
    <w:nsid w:val="74721692"/>
    <w:multiLevelType w:val="singleLevel"/>
    <w:tmpl w:val="8BC68E6C"/>
    <w:lvl w:ilvl="0">
      <w:start w:val="1"/>
      <w:numFmt w:val="decimal"/>
      <w:pStyle w:val="Paragraphnumbered"/>
      <w:lvlText w:val="%1."/>
      <w:lvlJc w:val="left"/>
      <w:pPr>
        <w:ind w:left="644" w:hanging="360"/>
      </w:pPr>
      <w:rPr>
        <w:rFonts w:hint="default"/>
      </w:rPr>
    </w:lvl>
  </w:abstractNum>
  <w:abstractNum w:abstractNumId="9">
    <w:nsid w:val="7AA97E4A"/>
    <w:multiLevelType w:val="multilevel"/>
    <w:tmpl w:val="21562CB0"/>
    <w:name w:val="/#"/>
    <w:lvl w:ilvl="0">
      <w:start w:val="1"/>
      <w:numFmt w:val="decimal"/>
      <w:lvlText w:val="%1"/>
      <w:lvlJc w:val="left"/>
      <w:pPr>
        <w:tabs>
          <w:tab w:val="num" w:pos="360"/>
        </w:tabs>
        <w:ind w:left="0" w:firstLine="0"/>
      </w:pPr>
    </w:lvl>
    <w:lvl w:ilvl="1">
      <w:start w:val="1"/>
      <w:numFmt w:val="lowerLetter"/>
      <w:lvlText w:val="%2)"/>
      <w:lvlJc w:val="left"/>
      <w:pPr>
        <w:tabs>
          <w:tab w:val="num" w:pos="0"/>
        </w:tabs>
        <w:ind w:left="0" w:firstLine="0"/>
      </w:pPr>
    </w:lvl>
    <w:lvl w:ilvl="2">
      <w:start w:val="1"/>
      <w:numFmt w:val="lowerRoman"/>
      <w:lvlText w:val="%3)"/>
      <w:lvlJc w:val="left"/>
      <w:pPr>
        <w:tabs>
          <w:tab w:val="num" w:pos="0"/>
        </w:tabs>
        <w:ind w:left="0" w:firstLine="0"/>
      </w:pPr>
    </w:lvl>
    <w:lvl w:ilvl="3">
      <w:start w:val="1"/>
      <w:numFmt w:val="decimal"/>
      <w:lvlText w:val="%4"/>
      <w:lvlJc w:val="left"/>
      <w:pPr>
        <w:tabs>
          <w:tab w:val="num" w:pos="360"/>
        </w:tabs>
        <w:ind w:left="0" w:firstLine="0"/>
      </w:pPr>
    </w:lvl>
    <w:lvl w:ilvl="4">
      <w:start w:val="1"/>
      <w:numFmt w:val="lowerLetter"/>
      <w:lvlText w:val="(%5)"/>
      <w:lvlJc w:val="left"/>
      <w:pPr>
        <w:tabs>
          <w:tab w:val="num" w:pos="0"/>
        </w:tabs>
        <w:ind w:left="0" w:firstLine="0"/>
      </w:pPr>
    </w:lvl>
    <w:lvl w:ilvl="5">
      <w:start w:val="1"/>
      <w:numFmt w:val="lowerRoman"/>
      <w:lvlText w:val="(%6)"/>
      <w:lvlJc w:val="left"/>
      <w:pPr>
        <w:tabs>
          <w:tab w:val="num" w:pos="0"/>
        </w:tabs>
        <w:ind w:left="0" w:firstLine="0"/>
      </w:pPr>
    </w:lvl>
    <w:lvl w:ilvl="6">
      <w:start w:val="1"/>
      <w:numFmt w:val="decimal"/>
      <w:lvlText w:val="%7."/>
      <w:lvlJc w:val="left"/>
      <w:pPr>
        <w:tabs>
          <w:tab w:val="num" w:pos="0"/>
        </w:tabs>
        <w:ind w:left="0" w:firstLine="0"/>
      </w:pPr>
    </w:lvl>
    <w:lvl w:ilvl="7">
      <w:start w:val="1"/>
      <w:numFmt w:val="lowerLetter"/>
      <w:lvlText w:val="%8."/>
      <w:lvlJc w:val="left"/>
      <w:pPr>
        <w:tabs>
          <w:tab w:val="num" w:pos="0"/>
        </w:tabs>
        <w:ind w:left="0" w:firstLine="0"/>
      </w:pPr>
    </w:lvl>
    <w:lvl w:ilvl="8">
      <w:start w:val="1"/>
      <w:numFmt w:val="lowerRoman"/>
      <w:lvlText w:val="%9."/>
      <w:lvlJc w:val="left"/>
      <w:pPr>
        <w:tabs>
          <w:tab w:val="num" w:pos="0"/>
        </w:tabs>
        <w:ind w:left="0" w:firstLine="0"/>
      </w:pPr>
    </w:lvl>
  </w:abstractNum>
  <w:num w:numId="1">
    <w:abstractNumId w:val="3"/>
  </w:num>
  <w:num w:numId="2">
    <w:abstractNumId w:val="6"/>
  </w:num>
  <w:num w:numId="3">
    <w:abstractNumId w:val="5"/>
  </w:num>
  <w:num w:numId="4">
    <w:abstractNumId w:val="8"/>
    <w:lvlOverride w:ilvl="0">
      <w:startOverride w:val="1"/>
    </w:lvlOverride>
  </w:num>
  <w:num w:numId="5">
    <w:abstractNumId w:val="8"/>
    <w:lvlOverride w:ilvl="0">
      <w:startOverride w:val="1"/>
    </w:lvlOverride>
  </w:num>
  <w:num w:numId="6">
    <w:abstractNumId w:val="8"/>
  </w:num>
  <w:num w:numId="7">
    <w:abstractNumId w:val="7"/>
  </w:num>
  <w:num w:numId="8">
    <w:abstractNumId w:val="1"/>
  </w:num>
  <w:num w:numId="9">
    <w:abstractNumId w:val="0"/>
  </w:num>
  <w:num w:numId="10">
    <w:abstractNumId w:val="4"/>
  </w:num>
  <w:numIdMacAtCleanup w:val="9"/>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张成">
    <w15:presenceInfo w15:providerId="Windows Live" w15:userId="da84b76f2639179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2"/>
  <w:printPostScriptOverText/>
  <w:embedSystemFonts/>
  <w:bordersDoNotSurroundHeader/>
  <w:bordersDoNotSurroundFooter/>
  <w:proofState w:spelling="clean" w:grammar="clean"/>
  <w:attachedTemplate r:id="rId1"/>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trackRevisions/>
  <w:defaultTabStop w:val="1080"/>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2523"/>
    <w:rsid w:val="000011D8"/>
    <w:rsid w:val="00011FE1"/>
    <w:rsid w:val="00013889"/>
    <w:rsid w:val="00014140"/>
    <w:rsid w:val="00022D11"/>
    <w:rsid w:val="00023937"/>
    <w:rsid w:val="00026D06"/>
    <w:rsid w:val="00027B55"/>
    <w:rsid w:val="0003155E"/>
    <w:rsid w:val="00031EC9"/>
    <w:rsid w:val="00033B60"/>
    <w:rsid w:val="00034769"/>
    <w:rsid w:val="00035B13"/>
    <w:rsid w:val="000448C3"/>
    <w:rsid w:val="0004535F"/>
    <w:rsid w:val="00046C22"/>
    <w:rsid w:val="000472E6"/>
    <w:rsid w:val="00047B36"/>
    <w:rsid w:val="00051118"/>
    <w:rsid w:val="00051E5D"/>
    <w:rsid w:val="000523C9"/>
    <w:rsid w:val="00061522"/>
    <w:rsid w:val="0006666E"/>
    <w:rsid w:val="00066FED"/>
    <w:rsid w:val="00070F23"/>
    <w:rsid w:val="00071114"/>
    <w:rsid w:val="00075EA6"/>
    <w:rsid w:val="0007709F"/>
    <w:rsid w:val="000819B7"/>
    <w:rsid w:val="000839E3"/>
    <w:rsid w:val="00084614"/>
    <w:rsid w:val="0008633E"/>
    <w:rsid w:val="00086F62"/>
    <w:rsid w:val="00087D9E"/>
    <w:rsid w:val="00090ED7"/>
    <w:rsid w:val="00091E82"/>
    <w:rsid w:val="0009320B"/>
    <w:rsid w:val="00096AE0"/>
    <w:rsid w:val="000A3398"/>
    <w:rsid w:val="000A390C"/>
    <w:rsid w:val="000A4592"/>
    <w:rsid w:val="000A5C3B"/>
    <w:rsid w:val="000B1B74"/>
    <w:rsid w:val="000B3A2D"/>
    <w:rsid w:val="000B49C0"/>
    <w:rsid w:val="000C172A"/>
    <w:rsid w:val="000C1D1F"/>
    <w:rsid w:val="000C2D6A"/>
    <w:rsid w:val="000D179C"/>
    <w:rsid w:val="000D6779"/>
    <w:rsid w:val="000E084D"/>
    <w:rsid w:val="000E314B"/>
    <w:rsid w:val="000E382F"/>
    <w:rsid w:val="000E6C3E"/>
    <w:rsid w:val="000E7A79"/>
    <w:rsid w:val="000F0057"/>
    <w:rsid w:val="000F2BB7"/>
    <w:rsid w:val="000F463A"/>
    <w:rsid w:val="000F51DC"/>
    <w:rsid w:val="000F677B"/>
    <w:rsid w:val="000F7CA0"/>
    <w:rsid w:val="001036BA"/>
    <w:rsid w:val="0010386A"/>
    <w:rsid w:val="00107F15"/>
    <w:rsid w:val="00110C37"/>
    <w:rsid w:val="00113681"/>
    <w:rsid w:val="001146DC"/>
    <w:rsid w:val="00114AB1"/>
    <w:rsid w:val="0012260D"/>
    <w:rsid w:val="001230FF"/>
    <w:rsid w:val="00124532"/>
    <w:rsid w:val="0012506E"/>
    <w:rsid w:val="00125BEC"/>
    <w:rsid w:val="00125DC1"/>
    <w:rsid w:val="00130861"/>
    <w:rsid w:val="00130BD7"/>
    <w:rsid w:val="00132844"/>
    <w:rsid w:val="00143E48"/>
    <w:rsid w:val="00144FAF"/>
    <w:rsid w:val="0014714C"/>
    <w:rsid w:val="00147C35"/>
    <w:rsid w:val="001514EC"/>
    <w:rsid w:val="00151FC8"/>
    <w:rsid w:val="001553A9"/>
    <w:rsid w:val="00155B67"/>
    <w:rsid w:val="00155F01"/>
    <w:rsid w:val="001562AF"/>
    <w:rsid w:val="00156818"/>
    <w:rsid w:val="00157AD2"/>
    <w:rsid w:val="00161A5B"/>
    <w:rsid w:val="00161C0A"/>
    <w:rsid w:val="0016385D"/>
    <w:rsid w:val="0016613B"/>
    <w:rsid w:val="00166E2B"/>
    <w:rsid w:val="00167576"/>
    <w:rsid w:val="0016782F"/>
    <w:rsid w:val="00170C78"/>
    <w:rsid w:val="00171183"/>
    <w:rsid w:val="00173312"/>
    <w:rsid w:val="00174858"/>
    <w:rsid w:val="00175095"/>
    <w:rsid w:val="00175E52"/>
    <w:rsid w:val="00176DFB"/>
    <w:rsid w:val="00177EEA"/>
    <w:rsid w:val="00182794"/>
    <w:rsid w:val="00183F94"/>
    <w:rsid w:val="00184342"/>
    <w:rsid w:val="00193614"/>
    <w:rsid w:val="001937E9"/>
    <w:rsid w:val="00195B28"/>
    <w:rsid w:val="0019755B"/>
    <w:rsid w:val="001A649D"/>
    <w:rsid w:val="001B069A"/>
    <w:rsid w:val="001B083B"/>
    <w:rsid w:val="001B263B"/>
    <w:rsid w:val="001B476A"/>
    <w:rsid w:val="001B7113"/>
    <w:rsid w:val="001C4CFB"/>
    <w:rsid w:val="001C68A3"/>
    <w:rsid w:val="001C6D6C"/>
    <w:rsid w:val="001C764F"/>
    <w:rsid w:val="001C7844"/>
    <w:rsid w:val="001C789C"/>
    <w:rsid w:val="001C7BB3"/>
    <w:rsid w:val="001D03F8"/>
    <w:rsid w:val="001D3448"/>
    <w:rsid w:val="001D3AB6"/>
    <w:rsid w:val="001D469C"/>
    <w:rsid w:val="001D52C5"/>
    <w:rsid w:val="001D6C97"/>
    <w:rsid w:val="001E3FEA"/>
    <w:rsid w:val="001E571B"/>
    <w:rsid w:val="001F11D7"/>
    <w:rsid w:val="001F2DCC"/>
    <w:rsid w:val="001F3422"/>
    <w:rsid w:val="001F4606"/>
    <w:rsid w:val="001F5848"/>
    <w:rsid w:val="00201F20"/>
    <w:rsid w:val="0020227A"/>
    <w:rsid w:val="00203BC4"/>
    <w:rsid w:val="00203F51"/>
    <w:rsid w:val="00204191"/>
    <w:rsid w:val="00210D1E"/>
    <w:rsid w:val="002126D4"/>
    <w:rsid w:val="00216F48"/>
    <w:rsid w:val="0022727A"/>
    <w:rsid w:val="00227E8C"/>
    <w:rsid w:val="0023171B"/>
    <w:rsid w:val="00233443"/>
    <w:rsid w:val="00233DF4"/>
    <w:rsid w:val="002360F0"/>
    <w:rsid w:val="00236144"/>
    <w:rsid w:val="002368D7"/>
    <w:rsid w:val="00236BFC"/>
    <w:rsid w:val="00237437"/>
    <w:rsid w:val="0023754B"/>
    <w:rsid w:val="0024294B"/>
    <w:rsid w:val="00245875"/>
    <w:rsid w:val="002502FD"/>
    <w:rsid w:val="00253924"/>
    <w:rsid w:val="00253DD8"/>
    <w:rsid w:val="00256198"/>
    <w:rsid w:val="002576A9"/>
    <w:rsid w:val="00260256"/>
    <w:rsid w:val="002661BC"/>
    <w:rsid w:val="0026649C"/>
    <w:rsid w:val="002672F1"/>
    <w:rsid w:val="00271A2F"/>
    <w:rsid w:val="00274505"/>
    <w:rsid w:val="00274622"/>
    <w:rsid w:val="00276A62"/>
    <w:rsid w:val="002770B8"/>
    <w:rsid w:val="00277FD3"/>
    <w:rsid w:val="002805E6"/>
    <w:rsid w:val="0028176F"/>
    <w:rsid w:val="00285D24"/>
    <w:rsid w:val="0028704F"/>
    <w:rsid w:val="00290390"/>
    <w:rsid w:val="002915D3"/>
    <w:rsid w:val="00291B46"/>
    <w:rsid w:val="002941DA"/>
    <w:rsid w:val="002951E4"/>
    <w:rsid w:val="0029562E"/>
    <w:rsid w:val="002A0AA3"/>
    <w:rsid w:val="002A649E"/>
    <w:rsid w:val="002A67CE"/>
    <w:rsid w:val="002A7D86"/>
    <w:rsid w:val="002B2ECC"/>
    <w:rsid w:val="002B48F9"/>
    <w:rsid w:val="002B4E7E"/>
    <w:rsid w:val="002B6FCA"/>
    <w:rsid w:val="002C1088"/>
    <w:rsid w:val="002C184E"/>
    <w:rsid w:val="002C2B21"/>
    <w:rsid w:val="002C3FAC"/>
    <w:rsid w:val="002D4939"/>
    <w:rsid w:val="002D5113"/>
    <w:rsid w:val="002D53A4"/>
    <w:rsid w:val="002D68F7"/>
    <w:rsid w:val="002D711D"/>
    <w:rsid w:val="002D73CB"/>
    <w:rsid w:val="002D7EAC"/>
    <w:rsid w:val="002E2E8F"/>
    <w:rsid w:val="002E3C35"/>
    <w:rsid w:val="002E3CE5"/>
    <w:rsid w:val="002E62C5"/>
    <w:rsid w:val="002F0FD5"/>
    <w:rsid w:val="002F1A81"/>
    <w:rsid w:val="002F2482"/>
    <w:rsid w:val="002F2888"/>
    <w:rsid w:val="002F5298"/>
    <w:rsid w:val="00302D2B"/>
    <w:rsid w:val="0030634B"/>
    <w:rsid w:val="00310140"/>
    <w:rsid w:val="003104CF"/>
    <w:rsid w:val="003112F2"/>
    <w:rsid w:val="00313C33"/>
    <w:rsid w:val="003157C6"/>
    <w:rsid w:val="00315AA5"/>
    <w:rsid w:val="00315D38"/>
    <w:rsid w:val="00316059"/>
    <w:rsid w:val="00316A97"/>
    <w:rsid w:val="00320408"/>
    <w:rsid w:val="00324507"/>
    <w:rsid w:val="00325711"/>
    <w:rsid w:val="00330BC0"/>
    <w:rsid w:val="0033238B"/>
    <w:rsid w:val="00334FA7"/>
    <w:rsid w:val="00337E4F"/>
    <w:rsid w:val="0034035D"/>
    <w:rsid w:val="00340B90"/>
    <w:rsid w:val="00340C36"/>
    <w:rsid w:val="00343760"/>
    <w:rsid w:val="00346A9D"/>
    <w:rsid w:val="00352524"/>
    <w:rsid w:val="00354291"/>
    <w:rsid w:val="003607BC"/>
    <w:rsid w:val="00362311"/>
    <w:rsid w:val="003644AA"/>
    <w:rsid w:val="00367D3D"/>
    <w:rsid w:val="003729B5"/>
    <w:rsid w:val="00377CB5"/>
    <w:rsid w:val="00384924"/>
    <w:rsid w:val="00387455"/>
    <w:rsid w:val="00392E88"/>
    <w:rsid w:val="0039376F"/>
    <w:rsid w:val="00395BC1"/>
    <w:rsid w:val="0039618A"/>
    <w:rsid w:val="00397F8E"/>
    <w:rsid w:val="003A287B"/>
    <w:rsid w:val="003A3EB4"/>
    <w:rsid w:val="003A48DF"/>
    <w:rsid w:val="003A4CFA"/>
    <w:rsid w:val="003A5C85"/>
    <w:rsid w:val="003A61B1"/>
    <w:rsid w:val="003A6EFD"/>
    <w:rsid w:val="003B01E8"/>
    <w:rsid w:val="003C0248"/>
    <w:rsid w:val="003C7492"/>
    <w:rsid w:val="003D015D"/>
    <w:rsid w:val="003D063F"/>
    <w:rsid w:val="003D37AE"/>
    <w:rsid w:val="003D608B"/>
    <w:rsid w:val="003D7329"/>
    <w:rsid w:val="003E415B"/>
    <w:rsid w:val="003E520F"/>
    <w:rsid w:val="003E6966"/>
    <w:rsid w:val="003E7C74"/>
    <w:rsid w:val="003F1A18"/>
    <w:rsid w:val="003F306B"/>
    <w:rsid w:val="003F31C6"/>
    <w:rsid w:val="003F451C"/>
    <w:rsid w:val="003F45A2"/>
    <w:rsid w:val="003F7B0B"/>
    <w:rsid w:val="0040066C"/>
    <w:rsid w:val="00401FA4"/>
    <w:rsid w:val="0040225B"/>
    <w:rsid w:val="00402DA2"/>
    <w:rsid w:val="00404EFB"/>
    <w:rsid w:val="00405AF2"/>
    <w:rsid w:val="00411993"/>
    <w:rsid w:val="00415FB7"/>
    <w:rsid w:val="00421184"/>
    <w:rsid w:val="00422F50"/>
    <w:rsid w:val="00423ED5"/>
    <w:rsid w:val="0042431F"/>
    <w:rsid w:val="004254A2"/>
    <w:rsid w:val="00425AC2"/>
    <w:rsid w:val="00425F9D"/>
    <w:rsid w:val="00426897"/>
    <w:rsid w:val="004315E1"/>
    <w:rsid w:val="0043625D"/>
    <w:rsid w:val="00436643"/>
    <w:rsid w:val="004379B5"/>
    <w:rsid w:val="0044053A"/>
    <w:rsid w:val="00440903"/>
    <w:rsid w:val="00441665"/>
    <w:rsid w:val="00441C02"/>
    <w:rsid w:val="004427DD"/>
    <w:rsid w:val="0044771F"/>
    <w:rsid w:val="004477C1"/>
    <w:rsid w:val="00451A12"/>
    <w:rsid w:val="00452729"/>
    <w:rsid w:val="00456DA1"/>
    <w:rsid w:val="00457C71"/>
    <w:rsid w:val="00465D66"/>
    <w:rsid w:val="00467AC5"/>
    <w:rsid w:val="00473244"/>
    <w:rsid w:val="00475EC3"/>
    <w:rsid w:val="00477482"/>
    <w:rsid w:val="004822C4"/>
    <w:rsid w:val="004826F9"/>
    <w:rsid w:val="0048417A"/>
    <w:rsid w:val="00485A5B"/>
    <w:rsid w:val="00490584"/>
    <w:rsid w:val="00492772"/>
    <w:rsid w:val="00494C0A"/>
    <w:rsid w:val="004A055C"/>
    <w:rsid w:val="004A6C04"/>
    <w:rsid w:val="004B151D"/>
    <w:rsid w:val="004B6DC3"/>
    <w:rsid w:val="004B76FB"/>
    <w:rsid w:val="004C0BCD"/>
    <w:rsid w:val="004C2BEF"/>
    <w:rsid w:val="004C2E51"/>
    <w:rsid w:val="004C7243"/>
    <w:rsid w:val="004C7499"/>
    <w:rsid w:val="004D08A9"/>
    <w:rsid w:val="004D7341"/>
    <w:rsid w:val="004E21DE"/>
    <w:rsid w:val="004E2A90"/>
    <w:rsid w:val="004E3C57"/>
    <w:rsid w:val="004E3CB2"/>
    <w:rsid w:val="004E6792"/>
    <w:rsid w:val="004F1E69"/>
    <w:rsid w:val="004F2150"/>
    <w:rsid w:val="00500AF7"/>
    <w:rsid w:val="005024CA"/>
    <w:rsid w:val="005043BF"/>
    <w:rsid w:val="005051C0"/>
    <w:rsid w:val="005061E9"/>
    <w:rsid w:val="005078A6"/>
    <w:rsid w:val="005176CD"/>
    <w:rsid w:val="005213B7"/>
    <w:rsid w:val="0052247D"/>
    <w:rsid w:val="00524E38"/>
    <w:rsid w:val="00525813"/>
    <w:rsid w:val="00530ACC"/>
    <w:rsid w:val="00532A50"/>
    <w:rsid w:val="0053513F"/>
    <w:rsid w:val="005376F5"/>
    <w:rsid w:val="005420B3"/>
    <w:rsid w:val="00542283"/>
    <w:rsid w:val="0054601C"/>
    <w:rsid w:val="00547C4F"/>
    <w:rsid w:val="005500CB"/>
    <w:rsid w:val="00552875"/>
    <w:rsid w:val="00552936"/>
    <w:rsid w:val="00552D40"/>
    <w:rsid w:val="00557C0D"/>
    <w:rsid w:val="005624B0"/>
    <w:rsid w:val="005630F7"/>
    <w:rsid w:val="005666BB"/>
    <w:rsid w:val="0056685E"/>
    <w:rsid w:val="00570443"/>
    <w:rsid w:val="00570A77"/>
    <w:rsid w:val="00571109"/>
    <w:rsid w:val="00573EC9"/>
    <w:rsid w:val="00574405"/>
    <w:rsid w:val="005763FB"/>
    <w:rsid w:val="00576E0D"/>
    <w:rsid w:val="00584111"/>
    <w:rsid w:val="00585066"/>
    <w:rsid w:val="00587784"/>
    <w:rsid w:val="005924DE"/>
    <w:rsid w:val="0059638A"/>
    <w:rsid w:val="005A0E21"/>
    <w:rsid w:val="005A16F6"/>
    <w:rsid w:val="005A322B"/>
    <w:rsid w:val="005A3BE0"/>
    <w:rsid w:val="005A6F31"/>
    <w:rsid w:val="005A71C9"/>
    <w:rsid w:val="005B0C9F"/>
    <w:rsid w:val="005B17E1"/>
    <w:rsid w:val="005B2242"/>
    <w:rsid w:val="005B2CD9"/>
    <w:rsid w:val="005B3A34"/>
    <w:rsid w:val="005B4DE2"/>
    <w:rsid w:val="005C015F"/>
    <w:rsid w:val="005C12B6"/>
    <w:rsid w:val="005C2EF1"/>
    <w:rsid w:val="005C354F"/>
    <w:rsid w:val="005C4180"/>
    <w:rsid w:val="005C53D3"/>
    <w:rsid w:val="005C68C7"/>
    <w:rsid w:val="005D0734"/>
    <w:rsid w:val="005D0739"/>
    <w:rsid w:val="005D22BC"/>
    <w:rsid w:val="005D2843"/>
    <w:rsid w:val="005D49AF"/>
    <w:rsid w:val="005D4C9F"/>
    <w:rsid w:val="005D7062"/>
    <w:rsid w:val="005E27D4"/>
    <w:rsid w:val="005E415C"/>
    <w:rsid w:val="005E5B06"/>
    <w:rsid w:val="005E7946"/>
    <w:rsid w:val="005F16F7"/>
    <w:rsid w:val="005F272F"/>
    <w:rsid w:val="005F3017"/>
    <w:rsid w:val="005F6723"/>
    <w:rsid w:val="005F7475"/>
    <w:rsid w:val="005F797F"/>
    <w:rsid w:val="006013AE"/>
    <w:rsid w:val="00603392"/>
    <w:rsid w:val="00604047"/>
    <w:rsid w:val="00605A2C"/>
    <w:rsid w:val="006102A3"/>
    <w:rsid w:val="00611299"/>
    <w:rsid w:val="006114FF"/>
    <w:rsid w:val="00611504"/>
    <w:rsid w:val="00612BA6"/>
    <w:rsid w:val="00616365"/>
    <w:rsid w:val="00616F3B"/>
    <w:rsid w:val="0062392F"/>
    <w:rsid w:val="006249A7"/>
    <w:rsid w:val="00624F62"/>
    <w:rsid w:val="0062689E"/>
    <w:rsid w:val="00627B6E"/>
    <w:rsid w:val="00631E88"/>
    <w:rsid w:val="00633837"/>
    <w:rsid w:val="00636E50"/>
    <w:rsid w:val="00637EE0"/>
    <w:rsid w:val="0064225B"/>
    <w:rsid w:val="00643E3F"/>
    <w:rsid w:val="00645C3E"/>
    <w:rsid w:val="00646554"/>
    <w:rsid w:val="006465C7"/>
    <w:rsid w:val="00646D84"/>
    <w:rsid w:val="006526D3"/>
    <w:rsid w:val="00660C72"/>
    <w:rsid w:val="0066551F"/>
    <w:rsid w:val="00665A42"/>
    <w:rsid w:val="00670FAD"/>
    <w:rsid w:val="00675409"/>
    <w:rsid w:val="006811F9"/>
    <w:rsid w:val="006816DA"/>
    <w:rsid w:val="0068202E"/>
    <w:rsid w:val="0068411C"/>
    <w:rsid w:val="00685C33"/>
    <w:rsid w:val="006872CE"/>
    <w:rsid w:val="00692742"/>
    <w:rsid w:val="006949BC"/>
    <w:rsid w:val="006A0883"/>
    <w:rsid w:val="006A42E5"/>
    <w:rsid w:val="006B13B1"/>
    <w:rsid w:val="006B209D"/>
    <w:rsid w:val="006B2D74"/>
    <w:rsid w:val="006B2D9E"/>
    <w:rsid w:val="006B4573"/>
    <w:rsid w:val="006B52EE"/>
    <w:rsid w:val="006B59EF"/>
    <w:rsid w:val="006C087D"/>
    <w:rsid w:val="006C22A2"/>
    <w:rsid w:val="006C5CC4"/>
    <w:rsid w:val="006D1229"/>
    <w:rsid w:val="006D3078"/>
    <w:rsid w:val="006D4434"/>
    <w:rsid w:val="006D6439"/>
    <w:rsid w:val="006D7A18"/>
    <w:rsid w:val="006E434F"/>
    <w:rsid w:val="006E4ACB"/>
    <w:rsid w:val="006E51A4"/>
    <w:rsid w:val="006E563B"/>
    <w:rsid w:val="006F0C82"/>
    <w:rsid w:val="006F4A91"/>
    <w:rsid w:val="006F62CE"/>
    <w:rsid w:val="00700986"/>
    <w:rsid w:val="00703729"/>
    <w:rsid w:val="00704915"/>
    <w:rsid w:val="00705CB8"/>
    <w:rsid w:val="007060E1"/>
    <w:rsid w:val="00707A05"/>
    <w:rsid w:val="007152B3"/>
    <w:rsid w:val="007171DB"/>
    <w:rsid w:val="007179A4"/>
    <w:rsid w:val="00722999"/>
    <w:rsid w:val="0072350C"/>
    <w:rsid w:val="00723B7F"/>
    <w:rsid w:val="00725861"/>
    <w:rsid w:val="00730FF3"/>
    <w:rsid w:val="00732122"/>
    <w:rsid w:val="00733733"/>
    <w:rsid w:val="0073393A"/>
    <w:rsid w:val="00734487"/>
    <w:rsid w:val="0073539D"/>
    <w:rsid w:val="00745202"/>
    <w:rsid w:val="00745338"/>
    <w:rsid w:val="0075631D"/>
    <w:rsid w:val="00764A83"/>
    <w:rsid w:val="00767B8A"/>
    <w:rsid w:val="00773CC9"/>
    <w:rsid w:val="00774530"/>
    <w:rsid w:val="00775481"/>
    <w:rsid w:val="007761CB"/>
    <w:rsid w:val="0077786A"/>
    <w:rsid w:val="00777CE4"/>
    <w:rsid w:val="0078236B"/>
    <w:rsid w:val="007862D4"/>
    <w:rsid w:val="00786CBA"/>
    <w:rsid w:val="00787375"/>
    <w:rsid w:val="00791598"/>
    <w:rsid w:val="00792EE2"/>
    <w:rsid w:val="00797EE3"/>
    <w:rsid w:val="007A1F8D"/>
    <w:rsid w:val="007A233B"/>
    <w:rsid w:val="007A4716"/>
    <w:rsid w:val="007A4B7D"/>
    <w:rsid w:val="007A585B"/>
    <w:rsid w:val="007A74B9"/>
    <w:rsid w:val="007B146F"/>
    <w:rsid w:val="007B3B99"/>
    <w:rsid w:val="007B4863"/>
    <w:rsid w:val="007B6830"/>
    <w:rsid w:val="007B735D"/>
    <w:rsid w:val="007C1949"/>
    <w:rsid w:val="007C2AD1"/>
    <w:rsid w:val="007C418E"/>
    <w:rsid w:val="007C65E6"/>
    <w:rsid w:val="007D236C"/>
    <w:rsid w:val="007D2434"/>
    <w:rsid w:val="007D3068"/>
    <w:rsid w:val="007D406B"/>
    <w:rsid w:val="007D4407"/>
    <w:rsid w:val="007D569F"/>
    <w:rsid w:val="007D73B6"/>
    <w:rsid w:val="007E1CA3"/>
    <w:rsid w:val="007E2D03"/>
    <w:rsid w:val="007E2D2B"/>
    <w:rsid w:val="007E395B"/>
    <w:rsid w:val="007E582E"/>
    <w:rsid w:val="007F079E"/>
    <w:rsid w:val="007F1CDF"/>
    <w:rsid w:val="007F5310"/>
    <w:rsid w:val="00806114"/>
    <w:rsid w:val="00806ED8"/>
    <w:rsid w:val="00816324"/>
    <w:rsid w:val="00816D6A"/>
    <w:rsid w:val="00821713"/>
    <w:rsid w:val="00823AC4"/>
    <w:rsid w:val="0082542B"/>
    <w:rsid w:val="00825DA8"/>
    <w:rsid w:val="00827050"/>
    <w:rsid w:val="0083063D"/>
    <w:rsid w:val="0083278B"/>
    <w:rsid w:val="00833F01"/>
    <w:rsid w:val="00834538"/>
    <w:rsid w:val="00835815"/>
    <w:rsid w:val="00835DF1"/>
    <w:rsid w:val="0083629C"/>
    <w:rsid w:val="00843112"/>
    <w:rsid w:val="00844A59"/>
    <w:rsid w:val="0084516E"/>
    <w:rsid w:val="00850E89"/>
    <w:rsid w:val="00851270"/>
    <w:rsid w:val="00852B0D"/>
    <w:rsid w:val="00852D30"/>
    <w:rsid w:val="00852D76"/>
    <w:rsid w:val="00856FD8"/>
    <w:rsid w:val="00860F5A"/>
    <w:rsid w:val="008620AE"/>
    <w:rsid w:val="008672E0"/>
    <w:rsid w:val="00872C74"/>
    <w:rsid w:val="00872EF9"/>
    <w:rsid w:val="00874DBC"/>
    <w:rsid w:val="008768CA"/>
    <w:rsid w:val="00884F4E"/>
    <w:rsid w:val="008859CB"/>
    <w:rsid w:val="008859FB"/>
    <w:rsid w:val="00885A98"/>
    <w:rsid w:val="00885C36"/>
    <w:rsid w:val="00887591"/>
    <w:rsid w:val="008930E4"/>
    <w:rsid w:val="00893821"/>
    <w:rsid w:val="008946F9"/>
    <w:rsid w:val="00894F79"/>
    <w:rsid w:val="008A16C0"/>
    <w:rsid w:val="008A3FCC"/>
    <w:rsid w:val="008A4EB5"/>
    <w:rsid w:val="008A691A"/>
    <w:rsid w:val="008A7B9C"/>
    <w:rsid w:val="008B4754"/>
    <w:rsid w:val="008B4C81"/>
    <w:rsid w:val="008B6459"/>
    <w:rsid w:val="008B743D"/>
    <w:rsid w:val="008C4970"/>
    <w:rsid w:val="008C59F8"/>
    <w:rsid w:val="008C729D"/>
    <w:rsid w:val="008C7CE7"/>
    <w:rsid w:val="008D1C66"/>
    <w:rsid w:val="008D1D2C"/>
    <w:rsid w:val="008D5C07"/>
    <w:rsid w:val="008D5FCE"/>
    <w:rsid w:val="008E0AFB"/>
    <w:rsid w:val="008E1E9E"/>
    <w:rsid w:val="008E3F51"/>
    <w:rsid w:val="008E64EF"/>
    <w:rsid w:val="008E6A7A"/>
    <w:rsid w:val="008F03E0"/>
    <w:rsid w:val="008F1038"/>
    <w:rsid w:val="008F3C2A"/>
    <w:rsid w:val="008F58B2"/>
    <w:rsid w:val="008F6D24"/>
    <w:rsid w:val="008F7046"/>
    <w:rsid w:val="008F72C4"/>
    <w:rsid w:val="008F7EA4"/>
    <w:rsid w:val="009005FC"/>
    <w:rsid w:val="00900966"/>
    <w:rsid w:val="009011DA"/>
    <w:rsid w:val="00912523"/>
    <w:rsid w:val="009131FC"/>
    <w:rsid w:val="00922159"/>
    <w:rsid w:val="00922183"/>
    <w:rsid w:val="00924B7B"/>
    <w:rsid w:val="009272E4"/>
    <w:rsid w:val="00930B11"/>
    <w:rsid w:val="00931F06"/>
    <w:rsid w:val="00934275"/>
    <w:rsid w:val="009356BC"/>
    <w:rsid w:val="0093694A"/>
    <w:rsid w:val="009378B9"/>
    <w:rsid w:val="00943315"/>
    <w:rsid w:val="00943842"/>
    <w:rsid w:val="0094408E"/>
    <w:rsid w:val="0094480D"/>
    <w:rsid w:val="00946C33"/>
    <w:rsid w:val="00950EE6"/>
    <w:rsid w:val="00952F3D"/>
    <w:rsid w:val="00956AF2"/>
    <w:rsid w:val="00960E1F"/>
    <w:rsid w:val="009634BD"/>
    <w:rsid w:val="00970C1A"/>
    <w:rsid w:val="00971CEE"/>
    <w:rsid w:val="00972AEE"/>
    <w:rsid w:val="00974B43"/>
    <w:rsid w:val="00974C90"/>
    <w:rsid w:val="0097713A"/>
    <w:rsid w:val="00982B09"/>
    <w:rsid w:val="009846E0"/>
    <w:rsid w:val="009A55EB"/>
    <w:rsid w:val="009A5CEB"/>
    <w:rsid w:val="009B0B09"/>
    <w:rsid w:val="009B11FA"/>
    <w:rsid w:val="009B61E1"/>
    <w:rsid w:val="009B696B"/>
    <w:rsid w:val="009B7671"/>
    <w:rsid w:val="009B7AE8"/>
    <w:rsid w:val="009C46AD"/>
    <w:rsid w:val="009C5062"/>
    <w:rsid w:val="009D3D10"/>
    <w:rsid w:val="009D4BCD"/>
    <w:rsid w:val="009E0A9D"/>
    <w:rsid w:val="009E1859"/>
    <w:rsid w:val="009E1FD9"/>
    <w:rsid w:val="009E455B"/>
    <w:rsid w:val="009E588E"/>
    <w:rsid w:val="009F0476"/>
    <w:rsid w:val="009F056E"/>
    <w:rsid w:val="009F4178"/>
    <w:rsid w:val="00A01947"/>
    <w:rsid w:val="00A01F72"/>
    <w:rsid w:val="00A0309B"/>
    <w:rsid w:val="00A06AC9"/>
    <w:rsid w:val="00A06E80"/>
    <w:rsid w:val="00A0785E"/>
    <w:rsid w:val="00A16816"/>
    <w:rsid w:val="00A26DCD"/>
    <w:rsid w:val="00A30D2C"/>
    <w:rsid w:val="00A314BB"/>
    <w:rsid w:val="00A3155F"/>
    <w:rsid w:val="00A327C6"/>
    <w:rsid w:val="00A32B7D"/>
    <w:rsid w:val="00A32F65"/>
    <w:rsid w:val="00A33B10"/>
    <w:rsid w:val="00A351E9"/>
    <w:rsid w:val="00A36202"/>
    <w:rsid w:val="00A36BB4"/>
    <w:rsid w:val="00A37004"/>
    <w:rsid w:val="00A45058"/>
    <w:rsid w:val="00A456B3"/>
    <w:rsid w:val="00A5216C"/>
    <w:rsid w:val="00A53AE1"/>
    <w:rsid w:val="00A54F5E"/>
    <w:rsid w:val="00A5506A"/>
    <w:rsid w:val="00A550AF"/>
    <w:rsid w:val="00A5596B"/>
    <w:rsid w:val="00A6291D"/>
    <w:rsid w:val="00A646B3"/>
    <w:rsid w:val="00A64EFB"/>
    <w:rsid w:val="00A66412"/>
    <w:rsid w:val="00A671A5"/>
    <w:rsid w:val="00A6739B"/>
    <w:rsid w:val="00A70A3A"/>
    <w:rsid w:val="00A71C11"/>
    <w:rsid w:val="00A724A5"/>
    <w:rsid w:val="00A7667F"/>
    <w:rsid w:val="00A82556"/>
    <w:rsid w:val="00A8599E"/>
    <w:rsid w:val="00A866A8"/>
    <w:rsid w:val="00A90413"/>
    <w:rsid w:val="00A90525"/>
    <w:rsid w:val="00A931BF"/>
    <w:rsid w:val="00A94800"/>
    <w:rsid w:val="00A950B7"/>
    <w:rsid w:val="00A95CD5"/>
    <w:rsid w:val="00A95D85"/>
    <w:rsid w:val="00A95E56"/>
    <w:rsid w:val="00AA0489"/>
    <w:rsid w:val="00AA3037"/>
    <w:rsid w:val="00AA31AE"/>
    <w:rsid w:val="00AA3B62"/>
    <w:rsid w:val="00AB0A9C"/>
    <w:rsid w:val="00AB6C34"/>
    <w:rsid w:val="00AB7119"/>
    <w:rsid w:val="00AC2D81"/>
    <w:rsid w:val="00AC74F8"/>
    <w:rsid w:val="00AD0272"/>
    <w:rsid w:val="00AD2CB2"/>
    <w:rsid w:val="00AD3048"/>
    <w:rsid w:val="00AD4689"/>
    <w:rsid w:val="00AD5855"/>
    <w:rsid w:val="00AD659D"/>
    <w:rsid w:val="00AD6A4F"/>
    <w:rsid w:val="00AE14A2"/>
    <w:rsid w:val="00AE2BD2"/>
    <w:rsid w:val="00AE6E84"/>
    <w:rsid w:val="00AE7500"/>
    <w:rsid w:val="00AE7F87"/>
    <w:rsid w:val="00AF03E6"/>
    <w:rsid w:val="00AF3542"/>
    <w:rsid w:val="00AF3710"/>
    <w:rsid w:val="00AF4BC2"/>
    <w:rsid w:val="00AF5599"/>
    <w:rsid w:val="00AF5ABE"/>
    <w:rsid w:val="00AF7349"/>
    <w:rsid w:val="00B00415"/>
    <w:rsid w:val="00B05B06"/>
    <w:rsid w:val="00B1000D"/>
    <w:rsid w:val="00B10134"/>
    <w:rsid w:val="00B16BFE"/>
    <w:rsid w:val="00B31704"/>
    <w:rsid w:val="00B32160"/>
    <w:rsid w:val="00B322B0"/>
    <w:rsid w:val="00B33363"/>
    <w:rsid w:val="00B33FB1"/>
    <w:rsid w:val="00B350D4"/>
    <w:rsid w:val="00B40A16"/>
    <w:rsid w:val="00B42C83"/>
    <w:rsid w:val="00B43056"/>
    <w:rsid w:val="00B43510"/>
    <w:rsid w:val="00B43EEB"/>
    <w:rsid w:val="00B44D3C"/>
    <w:rsid w:val="00B4505A"/>
    <w:rsid w:val="00B500E5"/>
    <w:rsid w:val="00B505B0"/>
    <w:rsid w:val="00B50E3E"/>
    <w:rsid w:val="00B62298"/>
    <w:rsid w:val="00B62D2B"/>
    <w:rsid w:val="00B6377F"/>
    <w:rsid w:val="00B6472C"/>
    <w:rsid w:val="00B6591B"/>
    <w:rsid w:val="00B706C7"/>
    <w:rsid w:val="00B70B94"/>
    <w:rsid w:val="00B74114"/>
    <w:rsid w:val="00B74970"/>
    <w:rsid w:val="00B76C05"/>
    <w:rsid w:val="00B7721A"/>
    <w:rsid w:val="00B95A68"/>
    <w:rsid w:val="00BA1FBE"/>
    <w:rsid w:val="00BA39BB"/>
    <w:rsid w:val="00BA3B3D"/>
    <w:rsid w:val="00BA4A40"/>
    <w:rsid w:val="00BB2F07"/>
    <w:rsid w:val="00BB3ED1"/>
    <w:rsid w:val="00BB4098"/>
    <w:rsid w:val="00BB595C"/>
    <w:rsid w:val="00BB7843"/>
    <w:rsid w:val="00BC0107"/>
    <w:rsid w:val="00BC72F1"/>
    <w:rsid w:val="00BD1909"/>
    <w:rsid w:val="00BD621D"/>
    <w:rsid w:val="00BE0F0E"/>
    <w:rsid w:val="00BE1024"/>
    <w:rsid w:val="00BE1BBE"/>
    <w:rsid w:val="00BE3363"/>
    <w:rsid w:val="00BE5123"/>
    <w:rsid w:val="00BE5E16"/>
    <w:rsid w:val="00BE5FD1"/>
    <w:rsid w:val="00BF13D2"/>
    <w:rsid w:val="00BF5511"/>
    <w:rsid w:val="00BF6F18"/>
    <w:rsid w:val="00BF6F75"/>
    <w:rsid w:val="00C041A0"/>
    <w:rsid w:val="00C06D48"/>
    <w:rsid w:val="00C06E05"/>
    <w:rsid w:val="00C154E0"/>
    <w:rsid w:val="00C15AE4"/>
    <w:rsid w:val="00C16569"/>
    <w:rsid w:val="00C17370"/>
    <w:rsid w:val="00C17D75"/>
    <w:rsid w:val="00C20C43"/>
    <w:rsid w:val="00C21457"/>
    <w:rsid w:val="00C26EC0"/>
    <w:rsid w:val="00C35BA5"/>
    <w:rsid w:val="00C4217F"/>
    <w:rsid w:val="00C43E7A"/>
    <w:rsid w:val="00C43E81"/>
    <w:rsid w:val="00C4446D"/>
    <w:rsid w:val="00C53748"/>
    <w:rsid w:val="00C54682"/>
    <w:rsid w:val="00C55F6A"/>
    <w:rsid w:val="00C56C77"/>
    <w:rsid w:val="00C57C49"/>
    <w:rsid w:val="00C57F27"/>
    <w:rsid w:val="00C63567"/>
    <w:rsid w:val="00C637BD"/>
    <w:rsid w:val="00C63E5B"/>
    <w:rsid w:val="00C6477D"/>
    <w:rsid w:val="00C67AA3"/>
    <w:rsid w:val="00C7484D"/>
    <w:rsid w:val="00C75249"/>
    <w:rsid w:val="00C768A4"/>
    <w:rsid w:val="00C76B3A"/>
    <w:rsid w:val="00C77871"/>
    <w:rsid w:val="00C90418"/>
    <w:rsid w:val="00C90747"/>
    <w:rsid w:val="00C9337C"/>
    <w:rsid w:val="00C949ED"/>
    <w:rsid w:val="00C95AA9"/>
    <w:rsid w:val="00C96316"/>
    <w:rsid w:val="00C97263"/>
    <w:rsid w:val="00CA01CF"/>
    <w:rsid w:val="00CA03DC"/>
    <w:rsid w:val="00CA1585"/>
    <w:rsid w:val="00CA271B"/>
    <w:rsid w:val="00CB0C34"/>
    <w:rsid w:val="00CB5F62"/>
    <w:rsid w:val="00CB6B86"/>
    <w:rsid w:val="00CB6ED7"/>
    <w:rsid w:val="00CB7B3E"/>
    <w:rsid w:val="00CC3C9B"/>
    <w:rsid w:val="00CC739D"/>
    <w:rsid w:val="00CD0E07"/>
    <w:rsid w:val="00CD10CA"/>
    <w:rsid w:val="00CD1955"/>
    <w:rsid w:val="00CD25E2"/>
    <w:rsid w:val="00CD50E5"/>
    <w:rsid w:val="00CD77A0"/>
    <w:rsid w:val="00CE5AFE"/>
    <w:rsid w:val="00CF3F71"/>
    <w:rsid w:val="00CF402B"/>
    <w:rsid w:val="00CF5902"/>
    <w:rsid w:val="00CF67AD"/>
    <w:rsid w:val="00D033F1"/>
    <w:rsid w:val="00D04468"/>
    <w:rsid w:val="00D05735"/>
    <w:rsid w:val="00D059ED"/>
    <w:rsid w:val="00D06D29"/>
    <w:rsid w:val="00D0751C"/>
    <w:rsid w:val="00D119B7"/>
    <w:rsid w:val="00D12701"/>
    <w:rsid w:val="00D166F7"/>
    <w:rsid w:val="00D173A2"/>
    <w:rsid w:val="00D257A8"/>
    <w:rsid w:val="00D27059"/>
    <w:rsid w:val="00D33AFC"/>
    <w:rsid w:val="00D36257"/>
    <w:rsid w:val="00D376A5"/>
    <w:rsid w:val="00D4008F"/>
    <w:rsid w:val="00D444C0"/>
    <w:rsid w:val="00D44F9B"/>
    <w:rsid w:val="00D45794"/>
    <w:rsid w:val="00D457E5"/>
    <w:rsid w:val="00D46036"/>
    <w:rsid w:val="00D4687E"/>
    <w:rsid w:val="00D46AB7"/>
    <w:rsid w:val="00D500F6"/>
    <w:rsid w:val="00D50907"/>
    <w:rsid w:val="00D53485"/>
    <w:rsid w:val="00D53A12"/>
    <w:rsid w:val="00D55ED9"/>
    <w:rsid w:val="00D64141"/>
    <w:rsid w:val="00D66B18"/>
    <w:rsid w:val="00D67C3C"/>
    <w:rsid w:val="00D7154C"/>
    <w:rsid w:val="00D71D9D"/>
    <w:rsid w:val="00D7302C"/>
    <w:rsid w:val="00D73C3A"/>
    <w:rsid w:val="00D75ED0"/>
    <w:rsid w:val="00D83416"/>
    <w:rsid w:val="00D9431C"/>
    <w:rsid w:val="00D94B8C"/>
    <w:rsid w:val="00DA38A3"/>
    <w:rsid w:val="00DA3A9D"/>
    <w:rsid w:val="00DA771E"/>
    <w:rsid w:val="00DB0C43"/>
    <w:rsid w:val="00DB2448"/>
    <w:rsid w:val="00DB7F65"/>
    <w:rsid w:val="00DC102E"/>
    <w:rsid w:val="00DC3FC4"/>
    <w:rsid w:val="00DC4957"/>
    <w:rsid w:val="00DC4CA3"/>
    <w:rsid w:val="00DC5D6E"/>
    <w:rsid w:val="00DD5052"/>
    <w:rsid w:val="00DE09CE"/>
    <w:rsid w:val="00DE0FA9"/>
    <w:rsid w:val="00DE0FFE"/>
    <w:rsid w:val="00DE148C"/>
    <w:rsid w:val="00DE3354"/>
    <w:rsid w:val="00DE4644"/>
    <w:rsid w:val="00DF2327"/>
    <w:rsid w:val="00DF506A"/>
    <w:rsid w:val="00DF57C0"/>
    <w:rsid w:val="00DF5FEA"/>
    <w:rsid w:val="00DF7461"/>
    <w:rsid w:val="00DF7DCD"/>
    <w:rsid w:val="00E006AD"/>
    <w:rsid w:val="00E02E9E"/>
    <w:rsid w:val="00E03516"/>
    <w:rsid w:val="00E07661"/>
    <w:rsid w:val="00E11559"/>
    <w:rsid w:val="00E144CD"/>
    <w:rsid w:val="00E15728"/>
    <w:rsid w:val="00E1691B"/>
    <w:rsid w:val="00E216B6"/>
    <w:rsid w:val="00E2622D"/>
    <w:rsid w:val="00E26511"/>
    <w:rsid w:val="00E270DC"/>
    <w:rsid w:val="00E32D8C"/>
    <w:rsid w:val="00E32E2B"/>
    <w:rsid w:val="00E337C6"/>
    <w:rsid w:val="00E34665"/>
    <w:rsid w:val="00E37BD5"/>
    <w:rsid w:val="00E37FEC"/>
    <w:rsid w:val="00E4173D"/>
    <w:rsid w:val="00E440A5"/>
    <w:rsid w:val="00E44100"/>
    <w:rsid w:val="00E45BDB"/>
    <w:rsid w:val="00E46017"/>
    <w:rsid w:val="00E50CE9"/>
    <w:rsid w:val="00E51B73"/>
    <w:rsid w:val="00E545ED"/>
    <w:rsid w:val="00E706B6"/>
    <w:rsid w:val="00E70AC1"/>
    <w:rsid w:val="00E7519D"/>
    <w:rsid w:val="00E758A2"/>
    <w:rsid w:val="00E75FB6"/>
    <w:rsid w:val="00E7688A"/>
    <w:rsid w:val="00E87046"/>
    <w:rsid w:val="00E87BB4"/>
    <w:rsid w:val="00E90CF9"/>
    <w:rsid w:val="00E97445"/>
    <w:rsid w:val="00E97657"/>
    <w:rsid w:val="00EA25EA"/>
    <w:rsid w:val="00EA2F86"/>
    <w:rsid w:val="00EA4A68"/>
    <w:rsid w:val="00EA6686"/>
    <w:rsid w:val="00EA7F03"/>
    <w:rsid w:val="00EB0965"/>
    <w:rsid w:val="00EB1E8F"/>
    <w:rsid w:val="00EB2C6B"/>
    <w:rsid w:val="00EB4241"/>
    <w:rsid w:val="00EB53C9"/>
    <w:rsid w:val="00EB68C9"/>
    <w:rsid w:val="00EB7C47"/>
    <w:rsid w:val="00EB7D28"/>
    <w:rsid w:val="00EB7F14"/>
    <w:rsid w:val="00EC0D0C"/>
    <w:rsid w:val="00EC739C"/>
    <w:rsid w:val="00ED0245"/>
    <w:rsid w:val="00ED1BD4"/>
    <w:rsid w:val="00ED27BB"/>
    <w:rsid w:val="00ED4A2C"/>
    <w:rsid w:val="00ED5C4F"/>
    <w:rsid w:val="00ED612A"/>
    <w:rsid w:val="00EE1306"/>
    <w:rsid w:val="00EE1577"/>
    <w:rsid w:val="00EE2B86"/>
    <w:rsid w:val="00EF3227"/>
    <w:rsid w:val="00EF3F05"/>
    <w:rsid w:val="00EF62F2"/>
    <w:rsid w:val="00EF6381"/>
    <w:rsid w:val="00EF6940"/>
    <w:rsid w:val="00F05380"/>
    <w:rsid w:val="00F10560"/>
    <w:rsid w:val="00F111AC"/>
    <w:rsid w:val="00F121C5"/>
    <w:rsid w:val="00F134EA"/>
    <w:rsid w:val="00F2044A"/>
    <w:rsid w:val="00F20BFC"/>
    <w:rsid w:val="00F24D5F"/>
    <w:rsid w:val="00F3129A"/>
    <w:rsid w:val="00F316EB"/>
    <w:rsid w:val="00F334D8"/>
    <w:rsid w:val="00F35A08"/>
    <w:rsid w:val="00F35FBB"/>
    <w:rsid w:val="00F36486"/>
    <w:rsid w:val="00F3690C"/>
    <w:rsid w:val="00F37C34"/>
    <w:rsid w:val="00F44EE9"/>
    <w:rsid w:val="00F45AE5"/>
    <w:rsid w:val="00F55A90"/>
    <w:rsid w:val="00F55F5D"/>
    <w:rsid w:val="00F57D2F"/>
    <w:rsid w:val="00F66215"/>
    <w:rsid w:val="00F6631D"/>
    <w:rsid w:val="00F67D4E"/>
    <w:rsid w:val="00F726C3"/>
    <w:rsid w:val="00F74A41"/>
    <w:rsid w:val="00F7549B"/>
    <w:rsid w:val="00F808FA"/>
    <w:rsid w:val="00F83831"/>
    <w:rsid w:val="00F84ED2"/>
    <w:rsid w:val="00F84FD3"/>
    <w:rsid w:val="00F8554C"/>
    <w:rsid w:val="00F85E39"/>
    <w:rsid w:val="00F86184"/>
    <w:rsid w:val="00F925E3"/>
    <w:rsid w:val="00F97A90"/>
    <w:rsid w:val="00F97B11"/>
    <w:rsid w:val="00FA19A9"/>
    <w:rsid w:val="00FA4352"/>
    <w:rsid w:val="00FA599B"/>
    <w:rsid w:val="00FA5B0F"/>
    <w:rsid w:val="00FA5B7E"/>
    <w:rsid w:val="00FA6B94"/>
    <w:rsid w:val="00FB4098"/>
    <w:rsid w:val="00FB4C47"/>
    <w:rsid w:val="00FB4E4A"/>
    <w:rsid w:val="00FB7959"/>
    <w:rsid w:val="00FC004A"/>
    <w:rsid w:val="00FC2F35"/>
    <w:rsid w:val="00FC3FD7"/>
    <w:rsid w:val="00FC5088"/>
    <w:rsid w:val="00FC5817"/>
    <w:rsid w:val="00FC5E62"/>
    <w:rsid w:val="00FC63EF"/>
    <w:rsid w:val="00FC64AE"/>
    <w:rsid w:val="00FD092B"/>
    <w:rsid w:val="00FD1FC6"/>
    <w:rsid w:val="00FD5845"/>
    <w:rsid w:val="00FE08D8"/>
    <w:rsid w:val="00FE2F47"/>
    <w:rsid w:val="00FE3EB0"/>
    <w:rsid w:val="00FE4DD2"/>
    <w:rsid w:val="00FE5869"/>
    <w:rsid w:val="00FF0C4A"/>
    <w:rsid w:val="00FF3998"/>
    <w:rsid w:val="00FF58F8"/>
  </w:rsids>
  <m:mathPr>
    <m:mathFont m:val="Cambria Math"/>
    <m:brkBin m:val="before"/>
    <m:brkBinSub m:val="--"/>
    <m:smallFrac m:val="0"/>
    <m:dispDef/>
    <m:lMargin m:val="0"/>
    <m:rMargin m:val="0"/>
    <m:defJc m:val="left"/>
    <m:wrapIndent m:val="1440"/>
    <m:intLim m:val="subSup"/>
    <m:naryLim m:val="subSup"/>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4FFF6CF"/>
  <w15:docId w15:val="{FC381747-BB31-44F9-A768-9EAFB555E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GB" w:eastAsia="zh-CN" w:bidi="ar-SA"/>
      </w:rPr>
    </w:rPrDefault>
    <w:pPrDefault/>
  </w:docDefaults>
  <w:latentStyles w:defLockedState="0" w:defUIPriority="0" w:defSemiHidden="0" w:defUnhideWhenUsed="0" w:defQFormat="0" w:count="382">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
    <w:name w:val="Normal"/>
    <w:rsid w:val="00570A77"/>
    <w:pPr>
      <w:spacing w:line="480" w:lineRule="auto"/>
      <w:ind w:firstLine="284"/>
      <w:jc w:val="both"/>
    </w:pPr>
    <w:rPr>
      <w:lang w:val="en-US" w:eastAsia="en-US"/>
    </w:rPr>
  </w:style>
  <w:style w:type="paragraph" w:styleId="1">
    <w:name w:val="heading 1"/>
    <w:basedOn w:val="a"/>
    <w:next w:val="Paragraph"/>
    <w:qFormat/>
    <w:rsid w:val="00210D1E"/>
    <w:pPr>
      <w:keepNext/>
      <w:kinsoku w:val="0"/>
      <w:adjustRightInd w:val="0"/>
      <w:spacing w:before="240" w:after="240"/>
      <w:outlineLvl w:val="0"/>
    </w:pPr>
    <w:rPr>
      <w:b/>
    </w:rPr>
  </w:style>
  <w:style w:type="paragraph" w:styleId="2">
    <w:name w:val="heading 2"/>
    <w:basedOn w:val="a"/>
    <w:next w:val="Paragraph"/>
    <w:qFormat/>
    <w:rsid w:val="00F3690C"/>
    <w:pPr>
      <w:keepNext/>
      <w:spacing w:before="240" w:after="240"/>
      <w:outlineLvl w:val="1"/>
    </w:pPr>
    <w:rPr>
      <w:i/>
    </w:rPr>
  </w:style>
  <w:style w:type="paragraph" w:styleId="3">
    <w:name w:val="heading 3"/>
    <w:basedOn w:val="a"/>
    <w:next w:val="a"/>
    <w:qFormat/>
    <w:rsid w:val="008C7CE7"/>
    <w:pPr>
      <w:keepNext/>
      <w:spacing w:before="240" w:after="240"/>
      <w:outlineLvl w:val="2"/>
    </w:pPr>
    <w:rPr>
      <w: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basedOn w:val="a"/>
    <w:semiHidden/>
    <w:rPr>
      <w:sz w:val="16"/>
    </w:rPr>
  </w:style>
  <w:style w:type="paragraph" w:customStyle="1" w:styleId="PaperTitle">
    <w:name w:val="Paper Title"/>
    <w:basedOn w:val="a"/>
    <w:next w:val="AuthorName"/>
    <w:rsid w:val="00E34665"/>
    <w:pPr>
      <w:spacing w:after="236" w:line="254" w:lineRule="auto"/>
      <w:jc w:val="center"/>
    </w:pPr>
    <w:rPr>
      <w:rFonts w:asciiTheme="majorHAnsi" w:hAnsiTheme="majorHAnsi"/>
      <w:sz w:val="29"/>
    </w:rPr>
  </w:style>
  <w:style w:type="paragraph" w:customStyle="1" w:styleId="AuthorName">
    <w:name w:val="Author Name"/>
    <w:basedOn w:val="a"/>
    <w:next w:val="AuthorAffiliation"/>
    <w:rsid w:val="00E34665"/>
    <w:pPr>
      <w:spacing w:before="360" w:after="360"/>
      <w:jc w:val="center"/>
    </w:pPr>
  </w:style>
  <w:style w:type="paragraph" w:customStyle="1" w:styleId="AuthorAffiliation">
    <w:name w:val="Author Affiliation"/>
    <w:basedOn w:val="a"/>
    <w:pPr>
      <w:jc w:val="center"/>
    </w:pPr>
    <w:rPr>
      <w:i/>
    </w:rPr>
  </w:style>
  <w:style w:type="paragraph" w:customStyle="1" w:styleId="Abstract">
    <w:name w:val="Abstract"/>
    <w:basedOn w:val="a"/>
    <w:next w:val="1"/>
    <w:rsid w:val="00F20BFC"/>
    <w:pPr>
      <w:spacing w:before="360" w:after="360"/>
      <w:ind w:left="289" w:right="289"/>
    </w:pPr>
    <w:rPr>
      <w:sz w:val="18"/>
    </w:rPr>
  </w:style>
  <w:style w:type="paragraph" w:customStyle="1" w:styleId="Paragraph">
    <w:name w:val="Paragraph"/>
    <w:basedOn w:val="a"/>
    <w:rsid w:val="00BE1BBE"/>
  </w:style>
  <w:style w:type="character" w:styleId="a4">
    <w:name w:val="footnote reference"/>
    <w:semiHidden/>
    <w:rPr>
      <w:vertAlign w:val="superscript"/>
    </w:rPr>
  </w:style>
  <w:style w:type="paragraph" w:customStyle="1" w:styleId="Reference">
    <w:name w:val="Reference"/>
    <w:basedOn w:val="Paragraph"/>
    <w:rsid w:val="00AE7500"/>
    <w:pPr>
      <w:numPr>
        <w:numId w:val="2"/>
      </w:numPr>
      <w:ind w:left="426" w:hanging="426"/>
    </w:pPr>
  </w:style>
  <w:style w:type="paragraph" w:customStyle="1" w:styleId="FigureCaption">
    <w:name w:val="Figure Caption"/>
    <w:next w:val="Paragraph"/>
    <w:rsid w:val="00161A5B"/>
    <w:pPr>
      <w:spacing w:before="120"/>
      <w:jc w:val="center"/>
    </w:pPr>
    <w:rPr>
      <w:sz w:val="18"/>
      <w:lang w:val="en-US" w:eastAsia="en-US"/>
    </w:rPr>
  </w:style>
  <w:style w:type="paragraph" w:customStyle="1" w:styleId="Figure">
    <w:name w:val="Figure"/>
    <w:basedOn w:val="Paragraph"/>
    <w:pPr>
      <w:keepNext/>
      <w:ind w:firstLine="0"/>
      <w:jc w:val="center"/>
    </w:pPr>
  </w:style>
  <w:style w:type="paragraph" w:customStyle="1" w:styleId="Equation">
    <w:name w:val="Equation"/>
    <w:basedOn w:val="Paragraph"/>
    <w:rsid w:val="001146DC"/>
    <w:pPr>
      <w:tabs>
        <w:tab w:val="center" w:pos="4320"/>
        <w:tab w:val="right" w:pos="9242"/>
      </w:tabs>
      <w:ind w:firstLine="0"/>
      <w:jc w:val="center"/>
    </w:pPr>
  </w:style>
  <w:style w:type="paragraph" w:styleId="a5">
    <w:name w:val="Balloon Text"/>
    <w:basedOn w:val="a"/>
    <w:link w:val="a6"/>
    <w:rsid w:val="00114AB1"/>
    <w:rPr>
      <w:rFonts w:ascii="Tahoma" w:hAnsi="Tahoma" w:cs="Tahoma"/>
      <w:sz w:val="16"/>
      <w:szCs w:val="16"/>
    </w:rPr>
  </w:style>
  <w:style w:type="character" w:customStyle="1" w:styleId="a6">
    <w:name w:val="批注框文本字符"/>
    <w:link w:val="a5"/>
    <w:rsid w:val="00114AB1"/>
    <w:rPr>
      <w:rFonts w:ascii="Tahoma" w:hAnsi="Tahoma" w:cs="Tahoma"/>
      <w:sz w:val="16"/>
      <w:szCs w:val="16"/>
      <w:lang w:val="en-US" w:eastAsia="en-US"/>
    </w:rPr>
  </w:style>
  <w:style w:type="character" w:styleId="a7">
    <w:name w:val="Hyperlink"/>
    <w:rPr>
      <w:color w:val="0000FF"/>
      <w:u w:val="single"/>
    </w:rPr>
  </w:style>
  <w:style w:type="table" w:styleId="a8">
    <w:name w:val="Table Grid"/>
    <w:basedOn w:val="a1"/>
    <w:rsid w:val="0064225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ragraphbulleted">
    <w:name w:val="Paragraph (bulleted)"/>
    <w:basedOn w:val="Paragraph"/>
    <w:rsid w:val="0040225B"/>
    <w:pPr>
      <w:numPr>
        <w:numId w:val="3"/>
      </w:numPr>
      <w:ind w:left="641" w:hanging="357"/>
    </w:pPr>
  </w:style>
  <w:style w:type="paragraph" w:customStyle="1" w:styleId="AuthorEmail">
    <w:name w:val="Author Email"/>
    <w:basedOn w:val="a"/>
    <w:qFormat/>
    <w:rsid w:val="001D469C"/>
    <w:pPr>
      <w:jc w:val="center"/>
    </w:pPr>
  </w:style>
  <w:style w:type="paragraph" w:styleId="a9">
    <w:name w:val="Normal (Web)"/>
    <w:basedOn w:val="a"/>
    <w:uiPriority w:val="99"/>
    <w:unhideWhenUsed/>
    <w:rsid w:val="005F7475"/>
    <w:pPr>
      <w:spacing w:before="100" w:beforeAutospacing="1" w:after="100" w:afterAutospacing="1"/>
    </w:pPr>
    <w:rPr>
      <w:szCs w:val="24"/>
      <w:lang w:eastAsia="en-GB"/>
    </w:rPr>
  </w:style>
  <w:style w:type="character" w:styleId="aa">
    <w:name w:val="Strong"/>
    <w:uiPriority w:val="22"/>
    <w:qFormat/>
    <w:rsid w:val="005F7475"/>
    <w:rPr>
      <w:b/>
      <w:bCs/>
    </w:rPr>
  </w:style>
  <w:style w:type="character" w:styleId="ab">
    <w:name w:val="Emphasis"/>
    <w:uiPriority w:val="20"/>
    <w:qFormat/>
    <w:rsid w:val="005F7475"/>
    <w:rPr>
      <w:i/>
      <w:iCs/>
    </w:rPr>
  </w:style>
  <w:style w:type="paragraph" w:customStyle="1" w:styleId="TableCaption">
    <w:name w:val="Table Caption"/>
    <w:basedOn w:val="FigureCaption"/>
    <w:qFormat/>
    <w:rsid w:val="005A0E21"/>
    <w:rPr>
      <w:szCs w:val="18"/>
    </w:rPr>
  </w:style>
  <w:style w:type="paragraph" w:customStyle="1" w:styleId="Paragraphnumbered">
    <w:name w:val="Paragraph (numbered)"/>
    <w:rsid w:val="000B49C0"/>
    <w:pPr>
      <w:numPr>
        <w:numId w:val="6"/>
      </w:numPr>
      <w:jc w:val="both"/>
    </w:pPr>
    <w:rPr>
      <w:lang w:val="en-US" w:eastAsia="en-US"/>
    </w:rPr>
  </w:style>
  <w:style w:type="paragraph" w:styleId="ac">
    <w:name w:val="header"/>
    <w:basedOn w:val="a"/>
    <w:link w:val="ad"/>
    <w:unhideWhenUsed/>
    <w:rsid w:val="001C68A3"/>
    <w:pPr>
      <w:tabs>
        <w:tab w:val="center" w:pos="4153"/>
        <w:tab w:val="right" w:pos="8306"/>
      </w:tabs>
    </w:pPr>
  </w:style>
  <w:style w:type="character" w:customStyle="1" w:styleId="ad">
    <w:name w:val="页眉字符"/>
    <w:link w:val="ac"/>
    <w:rsid w:val="001C68A3"/>
    <w:rPr>
      <w:sz w:val="24"/>
      <w:lang w:val="en-US" w:eastAsia="en-US"/>
    </w:rPr>
  </w:style>
  <w:style w:type="paragraph" w:styleId="ae">
    <w:name w:val="footer"/>
    <w:basedOn w:val="a"/>
    <w:link w:val="af"/>
    <w:unhideWhenUsed/>
    <w:rsid w:val="001C68A3"/>
    <w:pPr>
      <w:tabs>
        <w:tab w:val="center" w:pos="4153"/>
        <w:tab w:val="right" w:pos="8306"/>
      </w:tabs>
    </w:pPr>
  </w:style>
  <w:style w:type="character" w:customStyle="1" w:styleId="af">
    <w:name w:val="页脚字符"/>
    <w:link w:val="ae"/>
    <w:rsid w:val="001C68A3"/>
    <w:rPr>
      <w:sz w:val="24"/>
      <w:lang w:val="en-US" w:eastAsia="en-US"/>
    </w:rPr>
  </w:style>
  <w:style w:type="paragraph" w:styleId="af0">
    <w:name w:val="caption"/>
    <w:basedOn w:val="a"/>
    <w:next w:val="a"/>
    <w:unhideWhenUsed/>
    <w:qFormat/>
    <w:rsid w:val="00C4217F"/>
    <w:rPr>
      <w:b/>
      <w:bCs/>
    </w:rPr>
  </w:style>
  <w:style w:type="character" w:styleId="af1">
    <w:name w:val="Placeholder Text"/>
    <w:basedOn w:val="a0"/>
    <w:uiPriority w:val="99"/>
    <w:semiHidden/>
    <w:rsid w:val="00124532"/>
    <w:rPr>
      <w:color w:val="808080"/>
    </w:rPr>
  </w:style>
  <w:style w:type="character" w:styleId="af2">
    <w:name w:val="line number"/>
    <w:basedOn w:val="a0"/>
    <w:semiHidden/>
    <w:unhideWhenUsed/>
    <w:rsid w:val="0052247D"/>
  </w:style>
  <w:style w:type="table" w:customStyle="1" w:styleId="TableGrid">
    <w:name w:val="TableGrid"/>
    <w:rsid w:val="0052247D"/>
    <w:rPr>
      <w:rFonts w:asciiTheme="minorHAnsi" w:eastAsiaTheme="minorEastAsia" w:hAnsiTheme="minorHAnsi" w:cstheme="minorBidi"/>
      <w:kern w:val="2"/>
      <w:sz w:val="21"/>
      <w:szCs w:val="22"/>
      <w:lang w:val="en-US"/>
    </w:rPr>
    <w:tblPr>
      <w:tblCellMar>
        <w:top w:w="0" w:type="dxa"/>
        <w:left w:w="0" w:type="dxa"/>
        <w:bottom w:w="0" w:type="dxa"/>
        <w:right w:w="0" w:type="dxa"/>
      </w:tblCellMar>
    </w:tblPr>
  </w:style>
  <w:style w:type="paragraph" w:customStyle="1" w:styleId="InsideTable">
    <w:name w:val="Inside Table"/>
    <w:basedOn w:val="Paragraph"/>
    <w:rsid w:val="007D236C"/>
    <w:pPr>
      <w:spacing w:line="360" w:lineRule="auto"/>
      <w:ind w:firstLine="0"/>
      <w:jc w:val="left"/>
    </w:pPr>
  </w:style>
  <w:style w:type="character" w:styleId="af3">
    <w:name w:val="annotation reference"/>
    <w:basedOn w:val="a0"/>
    <w:semiHidden/>
    <w:unhideWhenUsed/>
    <w:rsid w:val="00182794"/>
    <w:rPr>
      <w:sz w:val="21"/>
      <w:szCs w:val="21"/>
    </w:rPr>
  </w:style>
  <w:style w:type="paragraph" w:styleId="af4">
    <w:name w:val="annotation text"/>
    <w:basedOn w:val="a"/>
    <w:link w:val="af5"/>
    <w:semiHidden/>
    <w:unhideWhenUsed/>
    <w:rsid w:val="00182794"/>
  </w:style>
  <w:style w:type="character" w:customStyle="1" w:styleId="af5">
    <w:name w:val="批注文字字符"/>
    <w:basedOn w:val="a0"/>
    <w:link w:val="af4"/>
    <w:semiHidden/>
    <w:rsid w:val="00182794"/>
    <w:rPr>
      <w:sz w:val="24"/>
      <w:lang w:eastAsia="en-US"/>
    </w:rPr>
  </w:style>
  <w:style w:type="paragraph" w:styleId="af6">
    <w:name w:val="Revision"/>
    <w:hidden/>
    <w:uiPriority w:val="99"/>
    <w:semiHidden/>
    <w:rsid w:val="00E2622D"/>
    <w:rPr>
      <w:sz w:val="24"/>
      <w:lang w:eastAsia="en-US"/>
    </w:rPr>
  </w:style>
  <w:style w:type="paragraph" w:styleId="af7">
    <w:name w:val="List Paragraph"/>
    <w:basedOn w:val="a"/>
    <w:uiPriority w:val="34"/>
    <w:rsid w:val="00786CBA"/>
    <w:pPr>
      <w:ind w:firstLineChars="200" w:firstLine="420"/>
    </w:pPr>
  </w:style>
  <w:style w:type="paragraph" w:customStyle="1" w:styleId="Fomula">
    <w:name w:val="Fomula"/>
    <w:basedOn w:val="a"/>
    <w:rsid w:val="00BE3363"/>
    <w:pPr>
      <w:wordWrap w:val="0"/>
      <w:ind w:firstLine="1077"/>
      <w:jc w:val="right"/>
      <w:textAlignment w:val="center"/>
    </w:pPr>
    <w:rPr>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3871885">
      <w:bodyDiv w:val="1"/>
      <w:marLeft w:val="0"/>
      <w:marRight w:val="0"/>
      <w:marTop w:val="0"/>
      <w:marBottom w:val="0"/>
      <w:divBdr>
        <w:top w:val="none" w:sz="0" w:space="0" w:color="auto"/>
        <w:left w:val="none" w:sz="0" w:space="0" w:color="auto"/>
        <w:bottom w:val="none" w:sz="0" w:space="0" w:color="auto"/>
        <w:right w:val="none" w:sz="0" w:space="0" w:color="auto"/>
      </w:divBdr>
    </w:div>
    <w:div w:id="1263681671">
      <w:bodyDiv w:val="1"/>
      <w:marLeft w:val="0"/>
      <w:marRight w:val="0"/>
      <w:marTop w:val="0"/>
      <w:marBottom w:val="0"/>
      <w:divBdr>
        <w:top w:val="none" w:sz="0" w:space="0" w:color="auto"/>
        <w:left w:val="none" w:sz="0" w:space="0" w:color="auto"/>
        <w:bottom w:val="none" w:sz="0" w:space="0" w:color="auto"/>
        <w:right w:val="none" w:sz="0" w:space="0" w:color="auto"/>
      </w:divBdr>
    </w:div>
    <w:div w:id="1283997439">
      <w:bodyDiv w:val="1"/>
      <w:marLeft w:val="0"/>
      <w:marRight w:val="0"/>
      <w:marTop w:val="0"/>
      <w:marBottom w:val="0"/>
      <w:divBdr>
        <w:top w:val="none" w:sz="0" w:space="0" w:color="auto"/>
        <w:left w:val="none" w:sz="0" w:space="0" w:color="auto"/>
        <w:bottom w:val="none" w:sz="0" w:space="0" w:color="auto"/>
        <w:right w:val="none" w:sz="0" w:space="0" w:color="auto"/>
      </w:divBdr>
    </w:div>
    <w:div w:id="1725762643">
      <w:bodyDiv w:val="1"/>
      <w:marLeft w:val="0"/>
      <w:marRight w:val="0"/>
      <w:marTop w:val="0"/>
      <w:marBottom w:val="0"/>
      <w:divBdr>
        <w:top w:val="none" w:sz="0" w:space="0" w:color="auto"/>
        <w:left w:val="none" w:sz="0" w:space="0" w:color="auto"/>
        <w:bottom w:val="none" w:sz="0" w:space="0" w:color="auto"/>
        <w:right w:val="none" w:sz="0" w:space="0" w:color="auto"/>
      </w:divBdr>
    </w:div>
    <w:div w:id="1738044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microsoft.com/office/2011/relationships/people" Target="people.xml"/><Relationship Id="rId47" Type="http://schemas.openxmlformats.org/officeDocument/2006/relationships/theme" Target="theme/theme1.xml"/><Relationship Id="rId20" Type="http://schemas.openxmlformats.org/officeDocument/2006/relationships/image" Target="media/image13.emf"/><Relationship Id="rId21" Type="http://schemas.openxmlformats.org/officeDocument/2006/relationships/image" Target="media/image14.emf"/><Relationship Id="rId22" Type="http://schemas.openxmlformats.org/officeDocument/2006/relationships/image" Target="media/image15.emf"/><Relationship Id="rId23" Type="http://schemas.openxmlformats.org/officeDocument/2006/relationships/image" Target="media/image16.emf"/><Relationship Id="rId24" Type="http://schemas.openxmlformats.org/officeDocument/2006/relationships/image" Target="media/image17.emf"/><Relationship Id="rId25" Type="http://schemas.openxmlformats.org/officeDocument/2006/relationships/image" Target="media/image18.emf"/><Relationship Id="rId26" Type="http://schemas.openxmlformats.org/officeDocument/2006/relationships/image" Target="media/image19.emf"/><Relationship Id="rId27" Type="http://schemas.openxmlformats.org/officeDocument/2006/relationships/image" Target="media/image20.emf"/><Relationship Id="rId28" Type="http://schemas.openxmlformats.org/officeDocument/2006/relationships/image" Target="media/image21.emf"/><Relationship Id="rId29" Type="http://schemas.openxmlformats.org/officeDocument/2006/relationships/image" Target="media/image22.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emf"/><Relationship Id="rId31" Type="http://schemas.openxmlformats.org/officeDocument/2006/relationships/image" Target="media/image24.emf"/><Relationship Id="rId32" Type="http://schemas.openxmlformats.org/officeDocument/2006/relationships/image" Target="media/image25.emf"/><Relationship Id="rId9" Type="http://schemas.openxmlformats.org/officeDocument/2006/relationships/image" Target="media/image2.emf"/><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33" Type="http://schemas.openxmlformats.org/officeDocument/2006/relationships/image" Target="media/image26.emf"/><Relationship Id="rId34" Type="http://schemas.openxmlformats.org/officeDocument/2006/relationships/image" Target="media/image27.emf"/><Relationship Id="rId35" Type="http://schemas.openxmlformats.org/officeDocument/2006/relationships/image" Target="media/image28.emf"/><Relationship Id="rId36" Type="http://schemas.openxmlformats.org/officeDocument/2006/relationships/image" Target="media/image29.emf"/><Relationship Id="rId10" Type="http://schemas.openxmlformats.org/officeDocument/2006/relationships/image" Target="media/image3.emf"/><Relationship Id="rId11" Type="http://schemas.openxmlformats.org/officeDocument/2006/relationships/image" Target="media/image4.emf"/><Relationship Id="rId12" Type="http://schemas.openxmlformats.org/officeDocument/2006/relationships/image" Target="media/image5.emf"/><Relationship Id="rId13" Type="http://schemas.openxmlformats.org/officeDocument/2006/relationships/image" Target="media/image6.emf"/><Relationship Id="rId14" Type="http://schemas.openxmlformats.org/officeDocument/2006/relationships/image" Target="media/image7.emf"/><Relationship Id="rId15" Type="http://schemas.openxmlformats.org/officeDocument/2006/relationships/image" Target="media/image8.emf"/><Relationship Id="rId16" Type="http://schemas.openxmlformats.org/officeDocument/2006/relationships/image" Target="media/image9.emf"/><Relationship Id="rId17" Type="http://schemas.openxmlformats.org/officeDocument/2006/relationships/image" Target="media/image10.emf"/><Relationship Id="rId18" Type="http://schemas.openxmlformats.org/officeDocument/2006/relationships/image" Target="media/image11.emf"/><Relationship Id="rId19" Type="http://schemas.openxmlformats.org/officeDocument/2006/relationships/image" Target="media/image12.emf"/><Relationship Id="rId37" Type="http://schemas.openxmlformats.org/officeDocument/2006/relationships/image" Target="media/image30.emf"/><Relationship Id="rId38" Type="http://schemas.openxmlformats.org/officeDocument/2006/relationships/image" Target="media/image31.emf"/><Relationship Id="rId39" Type="http://schemas.openxmlformats.org/officeDocument/2006/relationships/image" Target="media/image32.emf"/><Relationship Id="rId40" Type="http://schemas.openxmlformats.org/officeDocument/2006/relationships/image" Target="media/image33.emf"/><Relationship Id="rId41" Type="http://schemas.openxmlformats.org/officeDocument/2006/relationships/image" Target="media/image34.emf"/><Relationship Id="rId42" Type="http://schemas.openxmlformats.org/officeDocument/2006/relationships/image" Target="media/image35.emf"/><Relationship Id="rId43" Type="http://schemas.openxmlformats.org/officeDocument/2006/relationships/image" Target="media/image36.emf"/><Relationship Id="rId44" Type="http://schemas.openxmlformats.org/officeDocument/2006/relationships/image" Target="media/image37.emf"/><Relationship Id="rId45"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P:\ProjN4\ProjAktuell\N4055%20SolarPACES%202016\80_inhaltliche_Arbeit\82_Datenbank\Proceedings\8x11WordTemplates\article_templates\single_column\8_point5_x11_single_column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1A3176-E7AB-604E-AB40-AF621F24C7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P:\ProjN4\ProjAktuell\N4055 SolarPACES 2016\80_inhaltliche_Arbeit\82_Datenbank\Proceedings\8x11WordTemplates\article_templates\single_column\8_point5_x11_single_column_template.dotx</Template>
  <TotalTime>578</TotalTime>
  <Pages>25</Pages>
  <Words>17762</Words>
  <Characters>101248</Characters>
  <Application>Microsoft Macintosh Word</Application>
  <DocSecurity>0</DocSecurity>
  <Lines>843</Lines>
  <Paragraphs>237</Paragraphs>
  <ScaleCrop>false</ScaleCrop>
  <HeadingPairs>
    <vt:vector size="2" baseType="variant">
      <vt:variant>
        <vt:lpstr>标题</vt:lpstr>
      </vt:variant>
      <vt:variant>
        <vt:i4>1</vt:i4>
      </vt:variant>
    </vt:vector>
  </HeadingPairs>
  <TitlesOfParts>
    <vt:vector size="1" baseType="lpstr">
      <vt:lpstr>Title Goes Here</vt:lpstr>
    </vt:vector>
  </TitlesOfParts>
  <Company>PPI</Company>
  <LinksUpToDate>false</LinksUpToDate>
  <CharactersWithSpaces>118773</CharactersWithSpaces>
  <SharedDoc>false</SharedDoc>
  <HLinks>
    <vt:vector size="6" baseType="variant">
      <vt:variant>
        <vt:i4>3342376</vt:i4>
      </vt:variant>
      <vt:variant>
        <vt:i4>0</vt:i4>
      </vt:variant>
      <vt:variant>
        <vt:i4>0</vt:i4>
      </vt:variant>
      <vt:variant>
        <vt:i4>5</vt:i4>
      </vt:variant>
      <vt:variant>
        <vt:lpwstr>http://www.aip.org/pacs/index.html</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Goes Here</dc:title>
  <dc:creator>Maria Frank</dc:creator>
  <cp:lastModifiedBy>张成</cp:lastModifiedBy>
  <cp:revision>367</cp:revision>
  <cp:lastPrinted>2011-03-03T08:29:00Z</cp:lastPrinted>
  <dcterms:created xsi:type="dcterms:W3CDTF">2017-03-07T13:40:00Z</dcterms:created>
  <dcterms:modified xsi:type="dcterms:W3CDTF">2017-03-14T08:01:00Z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http://www.zotero.org/styles/energy-conversion-and-management</vt:lpwstr>
  </property>
  <property fmtid="{D5CDD505-2E9C-101B-9397-08002B2CF9AE}" pid="4" name="Mendeley Unique User Id_1">
    <vt:lpwstr>adfe9037-dbd2-32e9-a602-6dbcdaf0614a</vt:lpwstr>
  </property>
</Properties>
</file>