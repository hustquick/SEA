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51C65147" w:rsidR="00692742" w:rsidRPr="00E97657" w:rsidRDefault="00692742" w:rsidP="001B7113">
      <w:pPr>
        <w:pStyle w:val="AuthorName"/>
        <w:rPr>
          <w:sz w:val="24"/>
        </w:rPr>
      </w:pPr>
      <w:r w:rsidRPr="00E97657">
        <w:rPr>
          <w:sz w:val="24"/>
        </w:rPr>
        <w:t xml:space="preserve">Performance </w:t>
      </w:r>
      <w:del w:id="0" w:author="张成" w:date="2017-03-14T15:59:00Z">
        <w:r w:rsidRPr="00E97657" w:rsidDel="00D46AB7">
          <w:rPr>
            <w:sz w:val="24"/>
          </w:rPr>
          <w:delText xml:space="preserve">comparison </w:delText>
        </w:r>
      </w:del>
      <w:ins w:id="1" w:author="张成" w:date="2017-03-14T15:59:00Z">
        <w:r w:rsidR="00D46AB7">
          <w:rPr>
            <w:sz w:val="24"/>
          </w:rPr>
          <w:t>analysis</w:t>
        </w:r>
        <w:r w:rsidR="00D46AB7" w:rsidRPr="00E97657">
          <w:rPr>
            <w:sz w:val="24"/>
          </w:rPr>
          <w:t xml:space="preserve"> </w:t>
        </w:r>
      </w:ins>
      <w:r w:rsidRPr="00E97657">
        <w:rPr>
          <w:sz w:val="24"/>
        </w:rPr>
        <w:t xml:space="preserve">of </w:t>
      </w:r>
      <w:ins w:id="2" w:author="张成" w:date="2017-03-14T15:49:00Z">
        <w:r w:rsidR="007179A4">
          <w:rPr>
            <w:sz w:val="24"/>
          </w:rPr>
          <w:t xml:space="preserve">different </w:t>
        </w:r>
      </w:ins>
      <w:del w:id="3" w:author="张成" w:date="2017-03-14T15:49:00Z">
        <w:r w:rsidRPr="00E97657" w:rsidDel="007179A4">
          <w:rPr>
            <w:sz w:val="24"/>
          </w:rPr>
          <w:delText xml:space="preserve">new </w:delText>
        </w:r>
      </w:del>
      <w:r w:rsidRPr="00E97657">
        <w:rPr>
          <w:sz w:val="24"/>
        </w:rPr>
        <w:t xml:space="preserve">arrangements of a </w:t>
      </w:r>
      <w:ins w:id="4" w:author="张成" w:date="2017-03-14T15:49:00Z">
        <w:r w:rsidR="00ED612A">
          <w:rPr>
            <w:sz w:val="24"/>
          </w:rPr>
          <w:t xml:space="preserve">new layout </w:t>
        </w:r>
      </w:ins>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xml:space="preserve">, </w:t>
      </w:r>
      <w:proofErr w:type="spellStart"/>
      <w:r w:rsidRPr="00ED5C4F">
        <w:t>Yanping</w:t>
      </w:r>
      <w:proofErr w:type="spellEnd"/>
      <w:r w:rsidRPr="00ED5C4F">
        <w:t xml:space="preserve"> Zhang</w:t>
      </w:r>
      <w:proofErr w:type="gramStart"/>
      <w:r w:rsidRPr="00ED5C4F">
        <w:rPr>
          <w:vertAlign w:val="superscript"/>
        </w:rPr>
        <w:t>1,a</w:t>
      </w:r>
      <w:proofErr w:type="gramEnd"/>
      <w:r w:rsidRPr="00ED5C4F">
        <w:rPr>
          <w:vertAlign w:val="superscript"/>
        </w:rPr>
        <w:t>)</w:t>
      </w:r>
      <w:r w:rsidRPr="00ED5C4F">
        <w:t xml:space="preserve">, </w:t>
      </w:r>
      <w:proofErr w:type="spellStart"/>
      <w:r w:rsidRPr="00ED5C4F">
        <w:t>Inmaculada</w:t>
      </w:r>
      <w:proofErr w:type="spellEnd"/>
      <w:r w:rsidRPr="00ED5C4F">
        <w:t xml:space="preserve"> Arauzo</w:t>
      </w:r>
      <w:r w:rsidRPr="00ED5C4F">
        <w:rPr>
          <w:vertAlign w:val="superscript"/>
        </w:rPr>
        <w:t>2</w:t>
      </w:r>
      <w:r w:rsidRPr="00ED5C4F">
        <w:t>, Wei Gao</w:t>
      </w:r>
      <w:r w:rsidRPr="00ED5C4F">
        <w:rPr>
          <w:vertAlign w:val="superscript"/>
        </w:rPr>
        <w:t>1</w:t>
      </w:r>
      <w:r w:rsidRPr="00ED5C4F">
        <w:t xml:space="preserve">, </w:t>
      </w:r>
      <w:proofErr w:type="spellStart"/>
      <w:r w:rsidRPr="00ED5C4F">
        <w:t>Chongzhe</w:t>
      </w:r>
      <w:proofErr w:type="spellEnd"/>
      <w:r w:rsidRPr="00ED5C4F">
        <w:t xml:space="preserv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 xml:space="preserve">School of Energy and Power Engineering, </w:t>
      </w:r>
      <w:proofErr w:type="spellStart"/>
      <w:r w:rsidRPr="00ED5C4F">
        <w:t>Huazhong</w:t>
      </w:r>
      <w:proofErr w:type="spellEnd"/>
      <w:r w:rsidRPr="00ED5C4F">
        <w:t xml:space="preserve">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proofErr w:type="gramStart"/>
      <w:r w:rsidR="00BE5FD1" w:rsidRPr="00ED5C4F">
        <w:rPr>
          <w:szCs w:val="28"/>
          <w:vertAlign w:val="superscript"/>
        </w:rPr>
        <w:t>a)</w:t>
      </w:r>
      <w:r w:rsidR="00BE5FD1" w:rsidRPr="00ED5C4F">
        <w:t>Corresponding</w:t>
      </w:r>
      <w:proofErr w:type="gramEnd"/>
      <w:r w:rsidR="004E3CB2" w:rsidRPr="00ED5C4F">
        <w:t xml:space="preserve"> author: </w:t>
      </w:r>
      <w:r w:rsidR="00E34665" w:rsidRPr="00ED5C4F">
        <w:t>zyp2817@hust.edu.cn</w:t>
      </w:r>
    </w:p>
    <w:p w14:paraId="7EF48299" w14:textId="0644BA57" w:rsidR="000E7A79" w:rsidRPr="00ED5C4F" w:rsidRDefault="0016385D" w:rsidP="001B7113">
      <w:pPr>
        <w:pStyle w:val="Abstract"/>
      </w:pPr>
      <w:r w:rsidRPr="00ED5C4F">
        <w:rPr>
          <w:b/>
          <w:bCs/>
        </w:rPr>
        <w:t>Abstract.</w:t>
      </w:r>
      <w:r w:rsidRPr="00ED5C4F">
        <w:t xml:space="preserve"> </w:t>
      </w:r>
      <w:r w:rsidR="00692742" w:rsidRPr="00692742">
        <w:t xml:space="preserve">The solar dish Stirling engine system is well known for its high light-to-electricity conversion efficiency. This paper puts forward </w:t>
      </w:r>
      <w:ins w:id="5" w:author="张成" w:date="2017-03-14T15:47:00Z">
        <w:r w:rsidR="00E03516">
          <w:rPr>
            <w:rFonts w:hint="eastAsia"/>
            <w:lang w:eastAsia="zh-CN"/>
          </w:rPr>
          <w:t>a</w:t>
        </w:r>
        <w:r w:rsidR="00E03516">
          <w:rPr>
            <w:lang w:eastAsia="zh-CN"/>
          </w:rPr>
          <w:t xml:space="preserve"> </w:t>
        </w:r>
      </w:ins>
      <w:r w:rsidR="00692742" w:rsidRPr="00692742">
        <w:t xml:space="preserve">new </w:t>
      </w:r>
      <w:del w:id="6" w:author="张成" w:date="2017-03-14T15:45:00Z">
        <w:r w:rsidR="00692742" w:rsidRPr="00692742" w:rsidDel="00130861">
          <w:delText xml:space="preserve">arrangements </w:delText>
        </w:r>
      </w:del>
      <w:ins w:id="7" w:author="张成" w:date="2017-03-14T15:45:00Z">
        <w:r w:rsidR="00130861">
          <w:t>layout scheme</w:t>
        </w:r>
        <w:r w:rsidR="00130861" w:rsidRPr="00692742">
          <w:t xml:space="preserve"> </w:t>
        </w:r>
      </w:ins>
      <w:r w:rsidR="00692742" w:rsidRPr="00692742">
        <w:t>of the solar dish system</w:t>
      </w:r>
      <w:r w:rsidR="00612BA6">
        <w:t xml:space="preserve"> </w:t>
      </w:r>
      <w:r w:rsidR="00612BA6" w:rsidRPr="00692742">
        <w:t>by usi</w:t>
      </w:r>
      <w:r w:rsidR="00612BA6">
        <w:t>ng Stirling engine array (SEA)</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irreversibilities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4E15537" w14:textId="4103EC49" w:rsidR="0054601C" w:rsidRDefault="005B0C9F" w:rsidP="00FA4352">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r w:rsidR="00425F9D">
        <w:t xml:space="preserve"> </w:t>
      </w:r>
      <w:r w:rsidR="00425F9D" w:rsidRPr="005B0C9F">
        <w:t>The Stirling engine is widely used on solar dish system, known as dish-Stirling system. In a traditional dish-Stirling system, each Stirling engines is put on the focus of a parabolic dish to use the heat collected by the dish receiver for power generation.</w:t>
      </w:r>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proofErr w:type="spellStart"/>
            <w:r w:rsidRPr="00A671A5">
              <w:rPr>
                <w:i/>
              </w:rPr>
              <w:t>c</w:t>
            </w:r>
            <w:r w:rsidRPr="00A671A5">
              <w:rPr>
                <w:i/>
                <w:vertAlign w:val="subscript"/>
              </w:rPr>
              <w:t>p</w:t>
            </w:r>
            <w:proofErr w:type="spellEnd"/>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w:t>
            </w:r>
            <w:proofErr w:type="spellStart"/>
            <w:r w:rsidRPr="00ED5C4F">
              <w:t>kg·K</w:t>
            </w:r>
            <w:proofErr w:type="spellEnd"/>
            <w:r w:rsidRPr="00ED5C4F">
              <w:t>)</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w:t>
            </w:r>
            <w:proofErr w:type="spellStart"/>
            <w:r w:rsidRPr="00ED5C4F">
              <w:t>kg·K</w:t>
            </w:r>
            <w:proofErr w:type="spellEnd"/>
            <w:r w:rsidRPr="00ED5C4F">
              <w:t>)</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proofErr w:type="spellStart"/>
            <w:r w:rsidRPr="00E7519D">
              <w:rPr>
                <w:i/>
              </w:rPr>
              <w:t>c</w:t>
            </w:r>
            <w:r w:rsidRPr="00E7519D">
              <w:rPr>
                <w:i/>
                <w:vertAlign w:val="subscript"/>
              </w:rPr>
              <w:t>p</w:t>
            </w:r>
            <w:proofErr w:type="spellEnd"/>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proofErr w:type="spellStart"/>
            <w:r w:rsidRPr="00A671A5">
              <w:rPr>
                <w:i/>
              </w:rPr>
              <w:t>n</w:t>
            </w:r>
            <w:r w:rsidRPr="00A671A5">
              <w:rPr>
                <w:i/>
                <w:vertAlign w:val="subscript"/>
              </w:rPr>
              <w:t>se</w:t>
            </w:r>
            <w:proofErr w:type="spellEnd"/>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proofErr w:type="spellStart"/>
            <w:r w:rsidRPr="006B209D">
              <w:rPr>
                <w:i/>
              </w:rPr>
              <w:t>γ</w:t>
            </w:r>
            <w:r w:rsidRPr="006B209D">
              <w:rPr>
                <w:i/>
                <w:vertAlign w:val="subscript"/>
              </w:rPr>
              <w:t>H</w:t>
            </w:r>
            <w:proofErr w:type="spellEnd"/>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proofErr w:type="spellStart"/>
            <w:r w:rsidRPr="006B209D">
              <w:rPr>
                <w:i/>
              </w:rPr>
              <w:t>γ</w:t>
            </w:r>
            <w:r w:rsidRPr="006B209D">
              <w:rPr>
                <w:i/>
                <w:vertAlign w:val="subscript"/>
              </w:rPr>
              <w:t>L</w:t>
            </w:r>
            <w:proofErr w:type="spellEnd"/>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w:t>
            </w:r>
            <w:proofErr w:type="spellStart"/>
            <w:r>
              <w:t>m</w:t>
            </w:r>
            <w:r w:rsidRPr="00ED5C4F">
              <w:t>·</w:t>
            </w:r>
            <w:r>
              <w:t>s</w:t>
            </w:r>
            <w:proofErr w:type="spellEnd"/>
            <w:r>
              <w:t>)</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proofErr w:type="spellStart"/>
            <w:r w:rsidRPr="00A671A5">
              <w:rPr>
                <w:i/>
              </w:rPr>
              <w:t>q</w:t>
            </w:r>
            <w:r w:rsidRPr="00A671A5">
              <w:rPr>
                <w:i/>
                <w:vertAlign w:val="subscript"/>
              </w:rPr>
              <w:t>m</w:t>
            </w:r>
            <w:proofErr w:type="spellEnd"/>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w:t>
            </w:r>
            <w:proofErr w:type="spellStart"/>
            <w:r w:rsidRPr="00ED5C4F">
              <w:t>kg·K</w:t>
            </w:r>
            <w:proofErr w:type="spellEnd"/>
            <w:r w:rsidRPr="00ED5C4F">
              <w:t>)</w:t>
            </w:r>
          </w:p>
        </w:tc>
        <w:tc>
          <w:tcPr>
            <w:tcW w:w="381" w:type="pct"/>
          </w:tcPr>
          <w:p w14:paraId="127E2FFD" w14:textId="6338DFA8" w:rsidR="000C1D1F" w:rsidRPr="00FC5088" w:rsidRDefault="000C1D1F" w:rsidP="00ED1BD4">
            <w:pPr>
              <w:pStyle w:val="InsideTable"/>
              <w:rPr>
                <w:i/>
              </w:rPr>
            </w:pPr>
            <w:proofErr w:type="spellStart"/>
            <w:r w:rsidRPr="00FC5088">
              <w:rPr>
                <w:i/>
              </w:rPr>
              <w:t>cw</w:t>
            </w:r>
            <w:proofErr w:type="spellEnd"/>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proofErr w:type="spellStart"/>
            <w:r w:rsidRPr="00A671A5">
              <w:rPr>
                <w:i/>
              </w:rPr>
              <w:t>s</w:t>
            </w:r>
            <w:r w:rsidRPr="00A671A5">
              <w:rPr>
                <w:i/>
                <w:vertAlign w:val="subscript"/>
              </w:rPr>
              <w:t>se</w:t>
            </w:r>
            <w:proofErr w:type="spellEnd"/>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proofErr w:type="spellStart"/>
            <w:r w:rsidRPr="00FC5088">
              <w:rPr>
                <w:i/>
              </w:rPr>
              <w:t>hw</w:t>
            </w:r>
            <w:proofErr w:type="spellEnd"/>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proofErr w:type="spellStart"/>
            <w:r w:rsidRPr="00FC5088">
              <w:rPr>
                <w:i/>
              </w:rPr>
              <w:t>i</w:t>
            </w:r>
            <w:proofErr w:type="spellEnd"/>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proofErr w:type="spellStart"/>
            <w:r w:rsidRPr="00FC5088">
              <w:rPr>
                <w:i/>
              </w:rPr>
              <w:t>th</w:t>
            </w:r>
            <w:proofErr w:type="spellEnd"/>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0242DBCE"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w:t>
      </w:r>
      <w:proofErr w:type="spellStart"/>
      <w:r>
        <w:t>Loni</w:t>
      </w:r>
      <w:proofErr w:type="spellEnd"/>
      <w:r>
        <w:t xml:space="preserve"> et al. </w:t>
      </w:r>
      <w:r w:rsidR="00833F01">
        <w:fldChar w:fldCharType="begin" w:fldLock="1"/>
      </w:r>
      <w:r w:rsidR="004A6C04">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"[1]", "plainTextFormattedCitation" : "[1]", "previouslyFormattedCitation" : "[8]"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4A6C04">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"[2]", "plainTextFormattedCitation" : "[2]", "previouslyFormattedCitation" : "[9]"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4A6C04">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"[3]", "plainTextFormattedCitation" : "[3]", "previouslyFormattedCitation" : "[10]"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w:t>
      </w:r>
      <w:proofErr w:type="spellStart"/>
      <w:r w:rsidRPr="00166E2B">
        <w:t>SolTrace</w:t>
      </w:r>
      <w:proofErr w:type="spellEnd"/>
      <w:r w:rsidRPr="00166E2B">
        <w:t xml:space="preserve"> was </w:t>
      </w:r>
      <w:r w:rsidRPr="00166E2B">
        <w:lastRenderedPageBreak/>
        <w:t xml:space="preserve">developed. </w:t>
      </w:r>
      <w:proofErr w:type="spellStart"/>
      <w:r w:rsidRPr="00166E2B">
        <w:t>Aichmayer</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"[4]", "plainTextFormattedCitation" : "[4]", "previouslyFormattedCitation" : "[11]"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w:t>
      </w:r>
      <w:proofErr w:type="spellStart"/>
      <w:r w:rsidRPr="00166E2B">
        <w:t>Lovegrove</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"[5]", "plainTextFormattedCitation" : "[5]", "previouslyFormattedCitation" : "[12]"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4D393FF8" w:rsidR="00BF6F18" w:rsidRDefault="00BF6F18" w:rsidP="001B7113">
      <w:pPr>
        <w:pStyle w:val="Paragraph"/>
      </w:pPr>
      <w:r>
        <w:t xml:space="preserve">Among these methods, numerical methods obtain the most accurate models. </w:t>
      </w:r>
      <w:proofErr w:type="spellStart"/>
      <w:r>
        <w:t>Urieli</w:t>
      </w:r>
      <w:proofErr w:type="spellEnd"/>
      <w:r>
        <w:t xml:space="preserve"> and </w:t>
      </w:r>
      <w:proofErr w:type="spellStart"/>
      <w:r>
        <w:t>Berchowitz</w:t>
      </w:r>
      <w:proofErr w:type="spellEnd"/>
      <w:r>
        <w:t xml:space="preserve"> </w:t>
      </w:r>
      <w:r w:rsidR="00E440A5">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4A6C04">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"[7]", "plainTextFormattedCitation" : "[7]", "previouslyFormattedCitation" : "[14]"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proofErr w:type="spellStart"/>
      <w:r>
        <w:t>Jia</w:t>
      </w:r>
      <w:proofErr w:type="spellEnd"/>
      <w:r>
        <w:t xml:space="preserve"> et al.</w:t>
      </w:r>
      <w:r w:rsidR="006C22A2">
        <w:t xml:space="preserve"> </w:t>
      </w:r>
      <w:r w:rsidR="006465C7">
        <w:fldChar w:fldCharType="begin" w:fldLock="1"/>
      </w:r>
      <w:r w:rsidR="004A6C04">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"[8]", "plainTextFormattedCitation" : "[8]", "previouslyFormattedCitation" : "[15]"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4A6C04">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"[10]", "plainTextFormattedCitation" : "[10]", "previouslyFormattedCitation" : "[17]"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proofErr w:type="spellStart"/>
      <w:r w:rsidR="006465C7">
        <w:t>Araoz</w:t>
      </w:r>
      <w:proofErr w:type="spellEnd"/>
      <w:r w:rsidR="006465C7">
        <w:t xml:space="preserve"> et al. </w:t>
      </w:r>
      <w:r w:rsidR="00EA25EA">
        <w:fldChar w:fldCharType="begin" w:fldLock="1"/>
      </w:r>
      <w:r w:rsidR="004A6C04">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"[11]", "plainTextFormattedCitation" : "[11]", "previouslyFormattedCitation" : "[18]"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proofErr w:type="spellStart"/>
      <w:r w:rsidR="006465C7">
        <w:t>Babaelahi</w:t>
      </w:r>
      <w:proofErr w:type="spellEnd"/>
      <w:r w:rsidR="006465C7">
        <w:t xml:space="preserve"> and </w:t>
      </w:r>
      <w:proofErr w:type="spellStart"/>
      <w:r w:rsidR="006465C7">
        <w:t>Syyaadi</w:t>
      </w:r>
      <w:proofErr w:type="spellEnd"/>
      <w:r w:rsidR="008A16C0">
        <w:t xml:space="preserve"> </w:t>
      </w:r>
      <w:r w:rsidR="008A16C0">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09375068"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considering the internal irreversibilities of a Stirling engine such as friction, pressure drop and entropy generation</w:t>
      </w:r>
      <w:r w:rsidR="00033B60">
        <w:t xml:space="preserve"> </w:t>
      </w:r>
      <w:r w:rsidR="00033B60">
        <w:fldChar w:fldCharType="begin" w:fldLock="1"/>
      </w:r>
      <w:r w:rsidR="004A6C04">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"[13]", "plainTextFormattedCitation" : "[13]", "previouslyFormattedCitation" : "[20]"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4A6C04">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"[21]"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4A6C04">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"[15]", "plainTextFormattedCitation" : "[15]", "previouslyFormattedCitation" : "[22]"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proofErr w:type="spellStart"/>
      <w:r>
        <w:t>Hosseinzade</w:t>
      </w:r>
      <w:proofErr w:type="spellEnd"/>
      <w:r w:rsidR="00EA2F86">
        <w:t xml:space="preserve"> </w:t>
      </w:r>
      <w:r w:rsidR="00EA2F86">
        <w:fldChar w:fldCharType="begin" w:fldLock="1"/>
      </w:r>
      <w:r w:rsidR="004A6C04">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4A6C04">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"[17]", "plainTextFormattedCitation" : "[17]", "previouslyFormattedCitation" : "[24]"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4A6C04">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"[18]", "plainTextFormattedCitation" : "[18]", "previouslyFormattedCitation" : "[25]"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28329A0B"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4A6C04">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"[19]", "plainTextFormattedCitation" : "[19]", "previouslyFormattedCitation" : "[26]"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w:t>
      </w:r>
      <w:proofErr w:type="spellStart"/>
      <w:r>
        <w:t>entransy</w:t>
      </w:r>
      <w:proofErr w:type="spellEnd"/>
      <w:r>
        <w:t xml:space="preserve"> loss rate and power output, were set as the objectives and three well known decision making methods have been employed in the algorithm. Li et al. </w:t>
      </w:r>
      <w:r>
        <w:fldChar w:fldCharType="begin" w:fldLock="1"/>
      </w:r>
      <w:r w:rsidR="004A6C04">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"[20]", "plainTextFormattedCitation" : "[20]", "previouslyFormattedCitation" : "[27]"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w:t>
      </w:r>
      <w:proofErr w:type="spellStart"/>
      <w:r>
        <w:t>Savsani</w:t>
      </w:r>
      <w:proofErr w:type="spellEnd"/>
      <w:r>
        <w:t xml:space="preserve"> </w:t>
      </w:r>
      <w:r>
        <w:fldChar w:fldCharType="begin" w:fldLock="1"/>
      </w:r>
      <w:r w:rsidR="004A6C04">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"[21]", "plainTextFormattedCitation" : "[21]", "previouslyFormattedCitation" : "[28]"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4A6C04">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"[22]", "plainTextFormattedCitation" : "[22]", "previouslyFormattedCitation" : "[29]"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473F0A89" w:rsidR="00425F9D" w:rsidRDefault="00970C1A" w:rsidP="00425F9D">
      <w:pPr>
        <w:pStyle w:val="Paragraph"/>
      </w:pPr>
      <w:ins w:id="8" w:author="张成" w:date="2017-03-14T16:00:00Z">
        <w:r>
          <w:t xml:space="preserve">This paper presents a new layout scheme of dish-Stirling system </w:t>
        </w:r>
      </w:ins>
      <w:ins w:id="9" w:author="张成" w:date="2017-03-14T16:01:00Z">
        <w:r>
          <w:t xml:space="preserve">demonstrated in </w:t>
        </w:r>
        <w:r>
          <w:fldChar w:fldCharType="begin"/>
        </w:r>
        <w:r>
          <w:instrText xml:space="preserve"> REF _Ref477268721 \h </w:instrText>
        </w:r>
      </w:ins>
      <w:r>
        <w:fldChar w:fldCharType="separate"/>
      </w:r>
      <w:ins w:id="10" w:author="张成" w:date="2017-03-14T16:01:00Z">
        <w:r w:rsidRPr="002E3CE5">
          <w:rPr>
            <w:lang w:val="en-GB"/>
          </w:rPr>
          <w:t xml:space="preserve">Fig. </w:t>
        </w:r>
        <w:r>
          <w:rPr>
            <w:noProof/>
            <w:lang w:val="en-GB"/>
          </w:rPr>
          <w:t>1</w:t>
        </w:r>
        <w:r>
          <w:fldChar w:fldCharType="end"/>
        </w:r>
        <w:r>
          <w:t xml:space="preserve">. </w:t>
        </w:r>
      </w:ins>
      <w:del w:id="11" w:author="张成" w:date="2017-03-14T16:01:00Z">
        <w:r w:rsidR="00425F9D" w:rsidDel="00970C1A">
          <w:delText>Figure</w:delText>
        </w:r>
        <w:r w:rsidR="00FA4352" w:rsidDel="00970C1A">
          <w:delText xml:space="preserve"> </w:delText>
        </w:r>
        <w:r w:rsidR="00FA4352" w:rsidDel="00970C1A">
          <w:fldChar w:fldCharType="begin"/>
        </w:r>
        <w:r w:rsidR="00FA4352" w:rsidDel="00970C1A">
          <w:delInstrText xml:space="preserve"> REF _Ref477268721 \h </w:delInstrText>
        </w:r>
        <w:r w:rsidR="00FA4352" w:rsidDel="00970C1A">
          <w:fldChar w:fldCharType="separate"/>
        </w:r>
        <w:r w:rsidR="00FA4352" w:rsidDel="00970C1A">
          <w:rPr>
            <w:noProof/>
            <w:lang w:val="en-GB"/>
          </w:rPr>
          <w:delText>1</w:delText>
        </w:r>
        <w:r w:rsidR="00FA4352" w:rsidDel="00970C1A">
          <w:fldChar w:fldCharType="end"/>
        </w:r>
        <w:r w:rsidR="00FA4352" w:rsidDel="00970C1A">
          <w:delText xml:space="preserve"> </w:delText>
        </w:r>
      </w:del>
      <w:r w:rsidR="00425F9D">
        <w:fldChar w:fldCharType="begin"/>
      </w:r>
      <w:r w:rsidR="00425F9D">
        <w:instrText xml:space="preserve"> REF _Ref476907248 \h </w:instrText>
      </w:r>
      <w:r w:rsidR="00425F9D">
        <w:fldChar w:fldCharType="end"/>
      </w:r>
      <w:del w:id="12" w:author="张成" w:date="2017-03-14T16:01:00Z">
        <w:r w:rsidR="00051E5D" w:rsidDel="00970C1A">
          <w:delText xml:space="preserve">shows the new </w:delText>
        </w:r>
      </w:del>
      <w:del w:id="13" w:author="张成" w:date="2017-03-14T15:43:00Z">
        <w:r w:rsidR="00051E5D" w:rsidDel="00DC102E">
          <w:delText>arrangement</w:delText>
        </w:r>
        <w:r w:rsidR="00425F9D" w:rsidDel="00DC102E">
          <w:delText xml:space="preserve"> </w:delText>
        </w:r>
      </w:del>
      <w:del w:id="14" w:author="张成" w:date="2017-03-14T16:01:00Z">
        <w:r w:rsidR="00425F9D" w:rsidDel="00970C1A">
          <w:delText>of dish-Stirling system proposed by thi</w:delText>
        </w:r>
        <w:r w:rsidR="00132844" w:rsidDel="00970C1A">
          <w:delText xml:space="preserve">s paper. </w:delText>
        </w:r>
      </w:del>
      <w:r w:rsidR="00132844">
        <w:t xml:space="preserve">In the new </w:t>
      </w:r>
      <w:del w:id="15" w:author="张成" w:date="2017-03-14T15:43:00Z">
        <w:r w:rsidR="00132844" w:rsidDel="00DC102E">
          <w:delText>arrangement</w:delText>
        </w:r>
      </w:del>
      <w:ins w:id="16" w:author="张成" w:date="2017-03-14T15:43:00Z">
        <w:r w:rsidR="00DC102E">
          <w:t>scheme</w:t>
        </w:r>
      </w:ins>
      <w:r w:rsidR="00425F9D">
        <w:t xml:space="preserve">, Stirling engines are put on the ground as a Stirling engine array (SEA). Heat collected by multiple dish collectors is supplied to the SEA by heating fluid. The new </w:t>
      </w:r>
      <w:ins w:id="17" w:author="张成" w:date="2017-03-14T15:44:00Z">
        <w:r w:rsidR="00130861">
          <w:t xml:space="preserve">scheme </w:t>
        </w:r>
      </w:ins>
      <w:del w:id="18" w:author="张成" w:date="2017-03-14T15:44:00Z">
        <w:r w:rsidR="00425F9D" w:rsidDel="00130861">
          <w:delText xml:space="preserve">arrangements </w:delText>
        </w:r>
      </w:del>
      <w:r w:rsidR="00425F9D">
        <w:t>ha</w:t>
      </w:r>
      <w:ins w:id="19" w:author="张成" w:date="2017-03-14T15:44:00Z">
        <w:r w:rsidR="00130861">
          <w:t>s</w:t>
        </w:r>
      </w:ins>
      <w:del w:id="20" w:author="张成" w:date="2017-03-14T15:44:00Z">
        <w:r w:rsidR="00425F9D" w:rsidDel="00130861">
          <w:delText>ve</w:delText>
        </w:r>
      </w:del>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024BBDC7" w:rsidR="00315D38" w:rsidRPr="002E3CE5" w:rsidRDefault="00315D38" w:rsidP="00315D38">
      <w:pPr>
        <w:pStyle w:val="FigureCaption"/>
        <w:rPr>
          <w:lang w:val="en-GB"/>
        </w:rPr>
      </w:pPr>
      <w:bookmarkStart w:id="21"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21"/>
      <w:r w:rsidRPr="002E3CE5">
        <w:rPr>
          <w:lang w:val="en-GB"/>
        </w:rPr>
        <w:t xml:space="preserve"> New </w:t>
      </w:r>
      <w:del w:id="22" w:author="张成" w:date="2017-03-14T15:43:00Z">
        <w:r w:rsidRPr="002E3CE5" w:rsidDel="00DC102E">
          <w:rPr>
            <w:lang w:val="en-GB"/>
          </w:rPr>
          <w:delText xml:space="preserve">arrangement </w:delText>
        </w:r>
      </w:del>
      <w:ins w:id="23" w:author="张成" w:date="2017-03-14T15:43:00Z">
        <w:r w:rsidR="00DC102E">
          <w:rPr>
            <w:lang w:val="en-GB"/>
          </w:rPr>
          <w:t>layout scheme</w:t>
        </w:r>
        <w:r w:rsidR="00DC102E" w:rsidRPr="002E3CE5">
          <w:rPr>
            <w:lang w:val="en-GB"/>
          </w:rPr>
          <w:t xml:space="preserve"> </w:t>
        </w:r>
      </w:ins>
      <w:r w:rsidRPr="002E3CE5">
        <w:rPr>
          <w:lang w:val="en-GB"/>
        </w:rPr>
        <w:t>of dish-Stirling system</w:t>
      </w:r>
    </w:p>
    <w:p w14:paraId="0CE1BB6A" w14:textId="77777777" w:rsidR="00315D38" w:rsidRPr="00315D38" w:rsidRDefault="00315D38" w:rsidP="00425F9D">
      <w:pPr>
        <w:pStyle w:val="Paragraph"/>
        <w:rPr>
          <w:lang w:val="en-GB"/>
        </w:rPr>
      </w:pPr>
    </w:p>
    <w:p w14:paraId="173A8FA4" w14:textId="07477C6E" w:rsidR="00DE0FA9" w:rsidRDefault="00425F9D" w:rsidP="001B7113">
      <w:pPr>
        <w:pStyle w:val="Paragraph"/>
      </w:pPr>
      <w:r w:rsidRPr="00316059">
        <w:t xml:space="preserve">In the proposed </w:t>
      </w:r>
      <w:del w:id="24" w:author="张成" w:date="2017-03-14T15:43:00Z">
        <w:r w:rsidRPr="00316059" w:rsidDel="00C35BA5">
          <w:delText>arrangement</w:delText>
        </w:r>
      </w:del>
      <w:ins w:id="25" w:author="张成" w:date="2017-03-14T15:43:00Z">
        <w:r w:rsidR="00C35BA5">
          <w:t>scheme</w:t>
        </w:r>
      </w:ins>
      <w:r w:rsidRPr="00316059">
        <w:t>, Stirling engines can be connected in different connection types, and their performance is relative with their connection type</w:t>
      </w:r>
      <w:r>
        <w:rPr>
          <w:rFonts w:hint="eastAsia"/>
        </w:rPr>
        <w:t>s</w:t>
      </w:r>
      <w:ins w:id="26" w:author="张成" w:date="2017-03-14T15:44:00Z">
        <w:r w:rsidR="00130861">
          <w:t xml:space="preserve"> according to their arrangement</w:t>
        </w:r>
      </w:ins>
      <w:ins w:id="27" w:author="张成" w:date="2017-03-14T19:22:00Z">
        <w:r w:rsidR="008A3A8B">
          <w:t>s</w:t>
        </w:r>
      </w:ins>
      <w:bookmarkStart w:id="28" w:name="_GoBack"/>
      <w:bookmarkEnd w:id="28"/>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4A6C04">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"[23]", "plainTextFormattedCitation" : "[23]", "previouslyFormattedCitation" : "[30]"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29"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29"/>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30"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30"/>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2C2D4B7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31"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31"/>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19C067B6"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2D65A134"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4A6C04">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"[25]", "plainTextFormattedCitation" : "[25]", "previouslyFormattedCitation" : "[32]"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7F9C516"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proofErr w:type="spellStart"/>
      <w:r w:rsidRPr="00C9337C">
        <w:rPr>
          <w:i/>
        </w:rPr>
        <w:t>f</w:t>
      </w:r>
      <w:r w:rsidRPr="00C9337C">
        <w:rPr>
          <w:i/>
          <w:vertAlign w:val="subscript"/>
        </w:rPr>
        <w:t>Re</w:t>
      </w:r>
      <w:proofErr w:type="spellEnd"/>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proofErr w:type="spellStart"/>
      <w:proofErr w:type="gramStart"/>
      <w:r w:rsidRPr="00C9337C">
        <w:rPr>
          <w:i/>
        </w:rPr>
        <w:t>Re</w:t>
      </w:r>
      <w:r w:rsidRPr="00C9337C">
        <w:rPr>
          <w:i/>
          <w:vertAlign w:val="subscript"/>
        </w:rPr>
        <w:t>h,c</w:t>
      </w:r>
      <w:proofErr w:type="spellEnd"/>
      <w:proofErr w:type="gramEnd"/>
      <w:r>
        <w:t xml:space="preserve">, </w:t>
      </w:r>
      <w:proofErr w:type="spellStart"/>
      <w:r w:rsidRPr="00C9337C">
        <w:rPr>
          <w:i/>
        </w:rPr>
        <w:t>Pr</w:t>
      </w:r>
      <w:r w:rsidRPr="00C9337C">
        <w:rPr>
          <w:i/>
          <w:vertAlign w:val="subscript"/>
        </w:rPr>
        <w:t>h,c</w:t>
      </w:r>
      <w:proofErr w:type="spellEnd"/>
      <w:r w:rsidR="00E1691B">
        <w:t xml:space="preserve"> and </w:t>
      </w:r>
      <w:proofErr w:type="spellStart"/>
      <w:r w:rsidR="00E1691B" w:rsidRPr="00E1691B">
        <w:rPr>
          <w:i/>
        </w:rPr>
        <w:t>D</w:t>
      </w:r>
      <w:r w:rsidR="00E1691B" w:rsidRPr="00E1691B">
        <w:rPr>
          <w:i/>
          <w:vertAlign w:val="subscript"/>
        </w:rPr>
        <w:t>h,c</w:t>
      </w:r>
      <w:proofErr w:type="spellEnd"/>
      <w:r w:rsidRPr="00C9337C">
        <w:t xml:space="preserve"> are Reynolds number, </w:t>
      </w:r>
      <w:proofErr w:type="spellStart"/>
      <w:r w:rsidRPr="00C9337C">
        <w:t>Prandtl</w:t>
      </w:r>
      <w:proofErr w:type="spellEnd"/>
      <w:r w:rsidRPr="00C9337C">
        <w:t xml:space="preserve">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473898A2"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proofErr w:type="gramStart"/>
      <w:r w:rsidR="00F316EB" w:rsidRPr="00F316EB">
        <w:rPr>
          <w:i/>
        </w:rPr>
        <w:t>V</w:t>
      </w:r>
      <w:proofErr w:type="gramEnd"/>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5E1B9D55"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6038F485"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 xml:space="preserve">e speed of molecules and </w:t>
      </w:r>
      <w:proofErr w:type="spellStart"/>
      <w:r w:rsidR="00193614">
        <w:t>Δ</w:t>
      </w:r>
      <w:r w:rsidR="00193614" w:rsidRPr="00193614">
        <w:rPr>
          <w:i/>
        </w:rPr>
        <w:t>p</w:t>
      </w:r>
      <w:r w:rsidR="00193614" w:rsidRPr="00193614">
        <w:rPr>
          <w:i/>
          <w:vertAlign w:val="subscript"/>
        </w:rPr>
        <w:t>f</w:t>
      </w:r>
      <w:proofErr w:type="spellEnd"/>
      <w:r w:rsidRPr="00E45BDB">
        <w:t xml:space="preserve"> is the pressure loss due to mechanical friction. </w:t>
      </w:r>
      <w:proofErr w:type="spellStart"/>
      <w:r w:rsidR="00552D40">
        <w:t>Δ</w:t>
      </w:r>
      <w:r w:rsidR="00552D40" w:rsidRPr="00193614">
        <w:rPr>
          <w:i/>
        </w:rPr>
        <w:t>p</w:t>
      </w:r>
      <w:r w:rsidR="00552D40" w:rsidRPr="00193614">
        <w:rPr>
          <w:i/>
          <w:vertAlign w:val="subscript"/>
        </w:rPr>
        <w:t>f</w:t>
      </w:r>
      <w:proofErr w:type="spellEnd"/>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A6C04">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"[26]", "plainTextFormattedCitation" : "[26]", "previouslyFormattedCitation" : "[33]"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0071C4E3"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fldChar w:fldCharType="separate"/>
      </w:r>
      <w:r w:rsidR="004A6C04" w:rsidRPr="004A6C04">
        <w:rPr>
          <w:noProof/>
        </w:rPr>
        <w:t>[9]</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proofErr w:type="spellStart"/>
      <w:r w:rsidRPr="00090ED7">
        <w:rPr>
          <w:i/>
        </w:rPr>
        <w:t>k</w:t>
      </w:r>
      <w:r w:rsidRPr="00090ED7">
        <w:rPr>
          <w:i/>
          <w:vertAlign w:val="subscript"/>
        </w:rPr>
        <w:t>r</w:t>
      </w:r>
      <w:proofErr w:type="spellEnd"/>
      <w:r>
        <w:t xml:space="preserve">, </w:t>
      </w:r>
      <w:proofErr w:type="spellStart"/>
      <w:r w:rsidRPr="00090ED7">
        <w:rPr>
          <w:i/>
        </w:rPr>
        <w:t>A</w:t>
      </w:r>
      <w:r w:rsidRPr="00090ED7">
        <w:rPr>
          <w:i/>
          <w:vertAlign w:val="subscript"/>
        </w:rPr>
        <w:t>r</w:t>
      </w:r>
      <w:proofErr w:type="spellEnd"/>
      <w:r>
        <w:t xml:space="preserve"> and </w:t>
      </w:r>
      <w:proofErr w:type="spellStart"/>
      <w:r w:rsidRPr="00090ED7">
        <w:rPr>
          <w:i/>
        </w:rPr>
        <w:t>L</w:t>
      </w:r>
      <w:r w:rsidRPr="00090ED7">
        <w:rPr>
          <w:i/>
          <w:vertAlign w:val="subscript"/>
        </w:rPr>
        <w:t>r</w:t>
      </w:r>
      <w:proofErr w:type="spellEnd"/>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6E9A9137"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A6C04">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"[27]", "plainTextFormattedCitation" : "[27]", "previouslyFormattedCitation" : "[34]"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proofErr w:type="spellStart"/>
      <w:r w:rsidRPr="008A691A">
        <w:rPr>
          <w:i/>
        </w:rPr>
        <w:t>k</w:t>
      </w:r>
      <w:r w:rsidRPr="008A691A">
        <w:rPr>
          <w:i/>
          <w:vertAlign w:val="subscript"/>
        </w:rPr>
        <w:t>p</w:t>
      </w:r>
      <w:proofErr w:type="spellEnd"/>
      <w:r>
        <w:t xml:space="preserve">, </w:t>
      </w:r>
      <w:proofErr w:type="spellStart"/>
      <w:r w:rsidRPr="008A691A">
        <w:rPr>
          <w:i/>
        </w:rPr>
        <w:t>D</w:t>
      </w:r>
      <w:r w:rsidRPr="008A691A">
        <w:rPr>
          <w:i/>
          <w:vertAlign w:val="subscript"/>
        </w:rPr>
        <w:t>p</w:t>
      </w:r>
      <w:proofErr w:type="spellEnd"/>
      <w:r>
        <w:t xml:space="preserve">, </w:t>
      </w:r>
      <w:r w:rsidRPr="008A691A">
        <w:rPr>
          <w:i/>
        </w:rPr>
        <w:t>J</w:t>
      </w:r>
      <w:r>
        <w:t xml:space="preserve"> and </w:t>
      </w:r>
      <w:proofErr w:type="spellStart"/>
      <w:r w:rsidR="00E97445" w:rsidRPr="008A691A">
        <w:rPr>
          <w:i/>
        </w:rPr>
        <w:t>L</w:t>
      </w:r>
      <w:r w:rsidRPr="008A691A">
        <w:rPr>
          <w:i/>
          <w:vertAlign w:val="subscript"/>
        </w:rPr>
        <w:t>d</w:t>
      </w:r>
      <w:proofErr w:type="spellEnd"/>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2108E2E4" w:rsidR="00646D84" w:rsidRPr="00646D84" w:rsidRDefault="00646D84" w:rsidP="00646D84">
      <w:pPr>
        <w:pStyle w:val="TableCaption"/>
        <w:rPr>
          <w:lang w:val="en-GB"/>
        </w:rPr>
      </w:pPr>
      <w:bookmarkStart w:id="32"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32"/>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4A6C04">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4A6C04">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"[28]", "plainTextFormattedCitation" : "[28]", "previouslyFormattedCitation" : "[35]"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33"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33"/>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proofErr w:type="spellStart"/>
      <w:r w:rsidR="00C95AA9" w:rsidRPr="00C95AA9">
        <w:rPr>
          <w:i/>
          <w:lang w:val="en-GB" w:eastAsia="zh-CN"/>
        </w:rPr>
        <w:t>T</w:t>
      </w:r>
      <w:r w:rsidR="00C95AA9" w:rsidRPr="00C95AA9">
        <w:rPr>
          <w:i/>
          <w:vertAlign w:val="subscript"/>
          <w:lang w:val="en-GB" w:eastAsia="zh-CN"/>
        </w:rPr>
        <w:t>hw</w:t>
      </w:r>
      <w:proofErr w:type="spellEnd"/>
      <w:r w:rsidR="00C95AA9" w:rsidRPr="00C95AA9">
        <w:rPr>
          <w:lang w:val="en-GB" w:eastAsia="zh-CN"/>
        </w:rPr>
        <w:t>=922</w:t>
      </w:r>
      <w:r w:rsidR="00C95AA9">
        <w:rPr>
          <w:lang w:val="en-GB" w:eastAsia="zh-CN"/>
        </w:rPr>
        <w:t xml:space="preserve">K and </w:t>
      </w:r>
      <w:proofErr w:type="spellStart"/>
      <w:r w:rsidR="00C95AA9" w:rsidRPr="00C95AA9">
        <w:rPr>
          <w:i/>
          <w:lang w:val="en-GB" w:eastAsia="zh-CN"/>
        </w:rPr>
        <w:t>T</w:t>
      </w:r>
      <w:r w:rsidR="00C95AA9" w:rsidRPr="00C95AA9">
        <w:rPr>
          <w:i/>
          <w:vertAlign w:val="subscript"/>
          <w:lang w:val="en-GB" w:eastAsia="zh-CN"/>
        </w:rPr>
        <w:t>cw</w:t>
      </w:r>
      <w:proofErr w:type="spellEnd"/>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5D20DCBB" w:rsidR="000C2D6A" w:rsidRPr="00B33FB1" w:rsidRDefault="000C2D6A" w:rsidP="003B01E8">
            <w:pPr>
              <w:pStyle w:val="TableCaption"/>
              <w:rPr>
                <w:sz w:val="16"/>
                <w:lang w:val="en-GB" w:eastAsia="zh-CN"/>
              </w:rPr>
            </w:pPr>
            <w:r w:rsidRPr="00B33FB1">
              <w:rPr>
                <w:sz w:val="16"/>
                <w:lang w:val="en-GB" w:eastAsia="zh-CN"/>
              </w:rPr>
              <w:t xml:space="preserve">(variable </w:t>
            </w:r>
            <w:proofErr w:type="spellStart"/>
            <w:r w:rsidRPr="00B33FB1">
              <w:rPr>
                <w:sz w:val="16"/>
                <w:lang w:val="en-GB" w:eastAsia="zh-CN"/>
              </w:rPr>
              <w:t>Pr</w:t>
            </w:r>
            <w:proofErr w:type="spellEnd"/>
            <w:r w:rsidRPr="00B33FB1">
              <w:rPr>
                <w:sz w:val="16"/>
                <w:lang w:val="en-GB" w:eastAsia="zh-CN"/>
              </w:rPr>
              <w:t xml:space="preserve"> </w:t>
            </w:r>
            <w:r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6145A1BB"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73C9C1B"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4A6C04">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34"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34"/>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proofErr w:type="spellStart"/>
      <w:r w:rsidRPr="00C95AA9">
        <w:rPr>
          <w:i/>
          <w:lang w:val="en-GB" w:eastAsia="zh-CN"/>
        </w:rPr>
        <w:t>T</w:t>
      </w:r>
      <w:r w:rsidRPr="00C95AA9">
        <w:rPr>
          <w:i/>
          <w:vertAlign w:val="subscript"/>
          <w:lang w:val="en-GB" w:eastAsia="zh-CN"/>
        </w:rPr>
        <w:t>hw</w:t>
      </w:r>
      <w:proofErr w:type="spellEnd"/>
      <w:r w:rsidRPr="00C95AA9">
        <w:rPr>
          <w:lang w:val="en-GB" w:eastAsia="zh-CN"/>
        </w:rPr>
        <w:t>=922</w:t>
      </w:r>
      <w:r>
        <w:rPr>
          <w:lang w:val="en-GB" w:eastAsia="zh-CN"/>
        </w:rPr>
        <w:t xml:space="preserve">K and </w:t>
      </w:r>
      <w:proofErr w:type="spellStart"/>
      <w:r w:rsidRPr="00C95AA9">
        <w:rPr>
          <w:i/>
          <w:lang w:val="en-GB" w:eastAsia="zh-CN"/>
        </w:rPr>
        <w:t>T</w:t>
      </w:r>
      <w:r w:rsidRPr="00C95AA9">
        <w:rPr>
          <w:i/>
          <w:vertAlign w:val="subscript"/>
          <w:lang w:val="en-GB" w:eastAsia="zh-CN"/>
        </w:rPr>
        <w:t>cw</w:t>
      </w:r>
      <w:proofErr w:type="spellEnd"/>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F0E78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w:t>
            </w:r>
            <w:proofErr w:type="spellStart"/>
            <w:r w:rsidRPr="007152B3">
              <w:rPr>
                <w:sz w:val="16"/>
                <w:szCs w:val="18"/>
                <w:lang w:val="en-GB" w:eastAsia="zh-CN"/>
              </w:rPr>
              <w:t>Pr</w:t>
            </w:r>
            <w:proofErr w:type="spellEnd"/>
            <w:r w:rsidRPr="007152B3">
              <w:rPr>
                <w:sz w:val="16"/>
                <w:szCs w:val="18"/>
                <w:lang w:val="en-GB" w:eastAsia="zh-CN"/>
              </w:rPr>
              <w:t xml:space="preserve">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2D3C4B8F"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1754B3D"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4A6C04">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1D886B63"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proofErr w:type="gramStart"/>
      <w:r w:rsidRPr="000D6779">
        <w:rPr>
          <w:i/>
          <w:lang w:val="en-GB" w:eastAsia="zh-CN"/>
        </w:rPr>
        <w:t>T</w:t>
      </w:r>
      <w:r w:rsidRPr="000D6779">
        <w:rPr>
          <w:lang w:val="en-GB" w:eastAsia="zh-CN"/>
        </w:rPr>
        <w:t>(</w:t>
      </w:r>
      <w:proofErr w:type="gramEnd"/>
      <w:r w:rsidRPr="000D6779">
        <w:rPr>
          <w:lang w:val="en-GB" w:eastAsia="zh-CN"/>
        </w:rPr>
        <w:t>0)</w:t>
      </w:r>
      <w:r>
        <w:rPr>
          <w:lang w:val="en-GB" w:eastAsia="zh-CN"/>
        </w:rPr>
        <w:t xml:space="preserve"> </w:t>
      </w:r>
      <w:r w:rsidRPr="000D6779">
        <w:rPr>
          <w:lang w:val="en-GB" w:eastAsia="zh-CN"/>
        </w:rPr>
        <w:t>=</w:t>
      </w:r>
      <w:r>
        <w:rPr>
          <w:lang w:val="en-GB" w:eastAsia="zh-CN"/>
        </w:rPr>
        <w:t xml:space="preserve"> </w:t>
      </w:r>
      <w:proofErr w:type="spellStart"/>
      <w:r>
        <w:rPr>
          <w:i/>
          <w:lang w:val="en-GB" w:eastAsia="zh-CN"/>
        </w:rPr>
        <w:t>T</w:t>
      </w:r>
      <w:r w:rsidRPr="000D6779">
        <w:rPr>
          <w:i/>
          <w:vertAlign w:val="subscript"/>
          <w:lang w:val="en-GB" w:eastAsia="zh-CN"/>
        </w:rPr>
        <w:t>i</w:t>
      </w:r>
      <w:proofErr w:type="spellEnd"/>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proofErr w:type="spellStart"/>
      <w:r w:rsidR="00FF0C4A" w:rsidRPr="00FF0C4A">
        <w:rPr>
          <w:i/>
          <w:lang w:val="en-GB" w:eastAsia="zh-CN"/>
        </w:rPr>
        <w:t>T</w:t>
      </w:r>
      <w:r w:rsidR="00FF0C4A" w:rsidRPr="00FF0C4A">
        <w:rPr>
          <w:i/>
          <w:vertAlign w:val="subscript"/>
          <w:lang w:val="en-GB" w:eastAsia="zh-CN"/>
        </w:rPr>
        <w:t>hw</w:t>
      </w:r>
      <w:proofErr w:type="spellEnd"/>
      <w:r w:rsidR="00FF0C4A">
        <w:rPr>
          <w:lang w:val="en-GB" w:eastAsia="zh-CN"/>
        </w:rPr>
        <w:t xml:space="preserve"> or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proofErr w:type="spellStart"/>
      <w:proofErr w:type="gramStart"/>
      <w:r w:rsidR="00FF0C4A" w:rsidRPr="00FF0C4A">
        <w:rPr>
          <w:i/>
          <w:lang w:val="en-GB" w:eastAsia="zh-CN"/>
        </w:rPr>
        <w:t>T</w:t>
      </w:r>
      <w:r w:rsidR="00FF0C4A">
        <w:rPr>
          <w:i/>
          <w:vertAlign w:val="subscript"/>
          <w:lang w:val="en-GB" w:eastAsia="zh-CN"/>
        </w:rPr>
        <w:t>i,h</w:t>
      </w:r>
      <w:proofErr w:type="spellEnd"/>
      <w:proofErr w:type="gram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o,h</w:t>
      </w:r>
      <w:proofErr w:type="spellEnd"/>
      <w:r w:rsidRPr="00AF5599">
        <w:rPr>
          <w:lang w:val="en-GB" w:eastAsia="zh-CN"/>
        </w:rPr>
        <w:t xml:space="preserve"> and </w:t>
      </w:r>
      <w:proofErr w:type="spellStart"/>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proofErr w:type="spellEnd"/>
      <w:r w:rsidR="00FF0C4A">
        <w:rPr>
          <w:lang w:val="en-GB" w:eastAsia="zh-CN"/>
        </w:rPr>
        <w:t xml:space="preserve">, or </w:t>
      </w:r>
      <w:proofErr w:type="spellStart"/>
      <w:r w:rsidR="00FF0C4A" w:rsidRPr="00FF0C4A">
        <w:rPr>
          <w:i/>
          <w:lang w:val="en-GB" w:eastAsia="zh-CN"/>
        </w:rPr>
        <w:t>T</w:t>
      </w:r>
      <w:r w:rsidR="00FF0C4A">
        <w:rPr>
          <w:i/>
          <w:vertAlign w:val="subscript"/>
          <w:lang w:val="en-GB" w:eastAsia="zh-CN"/>
        </w:rPr>
        <w:t>i,c</w:t>
      </w:r>
      <w:proofErr w:type="spell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o,c</w:t>
      </w:r>
      <w:proofErr w:type="spellEnd"/>
      <w:r w:rsidR="00FF0C4A" w:rsidRPr="00AF5599">
        <w:rPr>
          <w:lang w:val="en-GB" w:eastAsia="zh-CN"/>
        </w:rPr>
        <w:t xml:space="preserve"> </w:t>
      </w:r>
      <w:r w:rsidRPr="00AF5599">
        <w:rPr>
          <w:lang w:val="en-GB" w:eastAsia="zh-CN"/>
        </w:rPr>
        <w:t xml:space="preserve">and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64793223"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proofErr w:type="spellStart"/>
      <w:r w:rsidR="00EB2C6B" w:rsidRPr="00EB2C6B">
        <w:rPr>
          <w:i/>
          <w:lang w:eastAsia="zh-CN"/>
        </w:rPr>
        <w:t>s</w:t>
      </w:r>
      <w:r w:rsidR="00EB2C6B" w:rsidRPr="00EB2C6B">
        <w:rPr>
          <w:i/>
          <w:vertAlign w:val="subscript"/>
          <w:lang w:eastAsia="zh-CN"/>
        </w:rPr>
        <w:t>se</w:t>
      </w:r>
      <w:proofErr w:type="spellEnd"/>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A6C04">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"[36]"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35"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35"/>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1029"/>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proofErr w:type="spellStart"/>
            <w:r w:rsidRPr="009F4178">
              <w:rPr>
                <w:i/>
              </w:rPr>
              <w:t>n</w:t>
            </w:r>
            <w:r w:rsidR="00E545ED" w:rsidRPr="009F4178">
              <w:rPr>
                <w:i/>
                <w:vertAlign w:val="subscript"/>
              </w:rPr>
              <w:t>se</w:t>
            </w:r>
            <w:proofErr w:type="spellEnd"/>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proofErr w:type="spellStart"/>
            <w:r w:rsidRPr="009F4178">
              <w:rPr>
                <w:i/>
              </w:rPr>
              <w:t>s</w:t>
            </w:r>
            <w:r w:rsidR="00E545ED" w:rsidRPr="009F4178">
              <w:rPr>
                <w:i/>
                <w:vertAlign w:val="subscript"/>
              </w:rPr>
              <w:t>se</w:t>
            </w:r>
            <w:proofErr w:type="spellEnd"/>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proofErr w:type="spellStart"/>
            <w:r w:rsidRPr="009F4178">
              <w:rPr>
                <w:i/>
              </w:rPr>
              <w:t>p</w:t>
            </w:r>
            <w:r w:rsidR="00E545ED" w:rsidRPr="009F4178">
              <w:rPr>
                <w:i/>
                <w:vertAlign w:val="subscript"/>
              </w:rPr>
              <w:t>se</w:t>
            </w:r>
            <w:proofErr w:type="spellEnd"/>
          </w:p>
        </w:tc>
        <w:tc>
          <w:tcPr>
            <w:tcW w:w="0" w:type="auto"/>
            <w:vAlign w:val="center"/>
          </w:tcPr>
          <w:p w14:paraId="0A66B72C" w14:textId="3996CC82" w:rsidR="00E545ED" w:rsidRPr="00ED5C4F" w:rsidRDefault="00E545ED" w:rsidP="00E545ED">
            <w:pPr>
              <w:pStyle w:val="InsideTable"/>
              <w:jc w:val="center"/>
            </w:pPr>
            <w:r>
              <w:t>5 ×106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proofErr w:type="spellStart"/>
            <w:r w:rsidRPr="00EB0965">
              <w:rPr>
                <w:i/>
              </w:rPr>
              <w:lastRenderedPageBreak/>
              <w:t>U</w:t>
            </w:r>
            <w:r w:rsidRPr="00806114">
              <w:rPr>
                <w:i/>
                <w:vertAlign w:val="subscript"/>
              </w:rPr>
              <w:t>h</w:t>
            </w:r>
            <w:r w:rsidRPr="00EB0965">
              <w:rPr>
                <w:i/>
              </w:rPr>
              <w:t>A</w:t>
            </w:r>
            <w:r w:rsidRPr="00806114">
              <w:rPr>
                <w:i/>
                <w:vertAlign w:val="subscript"/>
              </w:rPr>
              <w:t>h</w:t>
            </w:r>
            <w:proofErr w:type="spellEnd"/>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proofErr w:type="spellStart"/>
            <w:r w:rsidRPr="00EB0965">
              <w:rPr>
                <w:i/>
              </w:rPr>
              <w:t>U</w:t>
            </w:r>
            <w:r w:rsidRPr="00806114">
              <w:rPr>
                <w:i/>
                <w:vertAlign w:val="subscript"/>
              </w:rPr>
              <w:t>c</w:t>
            </w:r>
            <w:r w:rsidRPr="00EB0965">
              <w:rPr>
                <w:i/>
              </w:rPr>
              <w:t>A</w:t>
            </w:r>
            <w:r w:rsidRPr="00806114">
              <w:rPr>
                <w:i/>
                <w:vertAlign w:val="subscript"/>
              </w:rPr>
              <w:t>c</w:t>
            </w:r>
            <w:proofErr w:type="spellEnd"/>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proofErr w:type="spellStart"/>
            <w:proofErr w:type="gramStart"/>
            <w:r>
              <w:rPr>
                <w:i/>
              </w:rPr>
              <w:t>q</w:t>
            </w:r>
            <w:r w:rsidR="00E545ED" w:rsidRPr="00AF3710">
              <w:rPr>
                <w:i/>
                <w:vertAlign w:val="subscript"/>
              </w:rPr>
              <w:t>m,h</w:t>
            </w:r>
            <w:proofErr w:type="spellEnd"/>
            <w:proofErr w:type="gramEnd"/>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i,h</w:t>
            </w:r>
            <w:proofErr w:type="spellEnd"/>
            <w:proofErr w:type="gramEnd"/>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i,h</w:t>
            </w:r>
            <w:proofErr w:type="spellEnd"/>
            <w:proofErr w:type="gramEnd"/>
          </w:p>
        </w:tc>
        <w:tc>
          <w:tcPr>
            <w:tcW w:w="0" w:type="auto"/>
            <w:vAlign w:val="center"/>
          </w:tcPr>
          <w:p w14:paraId="4A82FD5B" w14:textId="637FD8AE" w:rsidR="00E545ED" w:rsidRPr="00ED5C4F" w:rsidRDefault="00E545ED" w:rsidP="00E545ED">
            <w:pPr>
              <w:pStyle w:val="InsideTable"/>
              <w:jc w:val="center"/>
            </w:pPr>
            <w:r>
              <w:t>5</w:t>
            </w:r>
            <w:r w:rsidRPr="00E545ED">
              <w:t>×105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proofErr w:type="spellStart"/>
            <w:proofErr w:type="gramStart"/>
            <w:r w:rsidRPr="00AF3710">
              <w:rPr>
                <w:i/>
              </w:rPr>
              <w:t>q</w:t>
            </w:r>
            <w:r w:rsidR="00E545ED" w:rsidRPr="00AF3710">
              <w:rPr>
                <w:i/>
                <w:vertAlign w:val="subscript"/>
              </w:rPr>
              <w:t>m,c</w:t>
            </w:r>
            <w:proofErr w:type="spellEnd"/>
            <w:proofErr w:type="gramEnd"/>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w:t>
            </w:r>
            <w:r w:rsidR="00DF7461" w:rsidRPr="00DF7461">
              <w:rPr>
                <w:i/>
                <w:vertAlign w:val="subscript"/>
              </w:rPr>
              <w:t>,c</w:t>
            </w:r>
            <w:proofErr w:type="spellEnd"/>
            <w:proofErr w:type="gramEnd"/>
          </w:p>
        </w:tc>
        <w:tc>
          <w:tcPr>
            <w:tcW w:w="0" w:type="auto"/>
            <w:vAlign w:val="center"/>
          </w:tcPr>
          <w:p w14:paraId="37F45601" w14:textId="37B3DC4B" w:rsidR="00E545ED" w:rsidRPr="00ED5C4F" w:rsidRDefault="00E545ED" w:rsidP="00E545ED">
            <w:pPr>
              <w:pStyle w:val="InsideTable"/>
              <w:jc w:val="center"/>
            </w:pPr>
            <w:r>
              <w:t>1000 K</w:t>
            </w:r>
          </w:p>
        </w:tc>
        <w:tc>
          <w:tcPr>
            <w:tcW w:w="0" w:type="auto"/>
            <w:vAlign w:val="center"/>
          </w:tcPr>
          <w:p w14:paraId="33943F07" w14:textId="2FC3369C"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i,c</w:t>
            </w:r>
            <w:proofErr w:type="spellEnd"/>
            <w:proofErr w:type="gramEnd"/>
          </w:p>
        </w:tc>
        <w:tc>
          <w:tcPr>
            <w:tcW w:w="0" w:type="auto"/>
            <w:vAlign w:val="center"/>
          </w:tcPr>
          <w:p w14:paraId="5942C123" w14:textId="7ED5244D" w:rsidR="00E545ED" w:rsidRPr="00ED5C4F" w:rsidRDefault="00E545ED" w:rsidP="00E545ED">
            <w:pPr>
              <w:pStyle w:val="InsideTable"/>
              <w:jc w:val="center"/>
            </w:pPr>
            <w:r>
              <w:t>5</w:t>
            </w:r>
            <w:r w:rsidRPr="00E545ED">
              <w:t>×105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proofErr w:type="spellStart"/>
      <w:r w:rsidR="00860F5A" w:rsidRPr="00860F5A">
        <w:rPr>
          <w:i/>
          <w:lang w:eastAsia="zh-CN"/>
        </w:rPr>
        <w:t>q</w:t>
      </w:r>
      <w:r w:rsidR="00860F5A" w:rsidRPr="00860F5A">
        <w:rPr>
          <w:i/>
          <w:vertAlign w:val="subscript"/>
          <w:lang w:eastAsia="zh-CN"/>
        </w:rPr>
        <w:t>m</w:t>
      </w:r>
      <w:proofErr w:type="spellEnd"/>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proofErr w:type="spellStart"/>
      <w:r w:rsidR="00E07661" w:rsidRPr="00E07661">
        <w:rPr>
          <w:i/>
          <w:lang w:eastAsia="zh-CN"/>
        </w:rPr>
        <w:t>n</w:t>
      </w:r>
      <w:r w:rsidR="00E07661" w:rsidRPr="00E07661">
        <w:rPr>
          <w:i/>
          <w:vertAlign w:val="subscript"/>
          <w:lang w:eastAsia="zh-CN"/>
        </w:rPr>
        <w:t>se</w:t>
      </w:r>
      <w:proofErr w:type="spellEnd"/>
      <w:r w:rsidR="007E2D2B">
        <w:rPr>
          <w:lang w:eastAsia="zh-CN"/>
        </w:rPr>
        <w:t xml:space="preserve">, </w:t>
      </w:r>
      <w:proofErr w:type="spellStart"/>
      <w:proofErr w:type="gramStart"/>
      <w:r w:rsidR="00161C0A" w:rsidRPr="00161C0A">
        <w:rPr>
          <w:i/>
          <w:lang w:eastAsia="zh-CN"/>
        </w:rPr>
        <w:t>T</w:t>
      </w:r>
      <w:r w:rsidR="00161C0A" w:rsidRPr="00161C0A">
        <w:rPr>
          <w:i/>
          <w:vertAlign w:val="subscript"/>
          <w:lang w:eastAsia="zh-CN"/>
        </w:rPr>
        <w:t>i,x</w:t>
      </w:r>
      <w:proofErr w:type="spellEnd"/>
      <w:proofErr w:type="gramEnd"/>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proofErr w:type="spellStart"/>
      <w:r w:rsidR="00FA19A9">
        <w:rPr>
          <w:i/>
          <w:lang w:eastAsia="zh-CN"/>
        </w:rPr>
        <w:t>q</w:t>
      </w:r>
      <w:r w:rsidRPr="00FA19A9">
        <w:rPr>
          <w:i/>
          <w:vertAlign w:val="subscript"/>
          <w:lang w:eastAsia="zh-CN"/>
        </w:rPr>
        <w:t>m</w:t>
      </w:r>
      <w:proofErr w:type="spellEnd"/>
      <w:r w:rsidR="00FA19A9">
        <w:rPr>
          <w:lang w:eastAsia="zh-CN"/>
        </w:rPr>
        <w:t>/</w:t>
      </w:r>
      <w:proofErr w:type="spellStart"/>
      <w:r w:rsidR="00FA19A9" w:rsidRPr="00FA19A9">
        <w:rPr>
          <w:i/>
          <w:lang w:eastAsia="zh-CN"/>
        </w:rPr>
        <w:t>n</w:t>
      </w:r>
      <w:r w:rsidR="00FA19A9" w:rsidRPr="00FA19A9">
        <w:rPr>
          <w:i/>
          <w:vertAlign w:val="subscript"/>
          <w:lang w:eastAsia="zh-CN"/>
        </w:rPr>
        <w:t>se</w:t>
      </w:r>
      <w:proofErr w:type="spellEnd"/>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proofErr w:type="spellStart"/>
      <w:r w:rsidR="00EC739C" w:rsidRPr="00E07661">
        <w:rPr>
          <w:i/>
          <w:lang w:eastAsia="zh-CN"/>
        </w:rPr>
        <w:t>n</w:t>
      </w:r>
      <w:r w:rsidR="00EC739C" w:rsidRPr="00E07661">
        <w:rPr>
          <w:i/>
          <w:vertAlign w:val="subscript"/>
          <w:lang w:eastAsia="zh-CN"/>
        </w:rPr>
        <w:t>se</w:t>
      </w:r>
      <w:proofErr w:type="spellEnd"/>
      <w:r w:rsidR="00EC739C">
        <w:rPr>
          <w:lang w:eastAsia="zh-CN"/>
        </w:rPr>
        <w:t xml:space="preserve">, </w:t>
      </w:r>
      <w:proofErr w:type="spellStart"/>
      <w:proofErr w:type="gramStart"/>
      <w:r w:rsidR="00EC739C" w:rsidRPr="00EC739C">
        <w:rPr>
          <w:i/>
          <w:lang w:eastAsia="zh-CN"/>
        </w:rPr>
        <w:t>T</w:t>
      </w:r>
      <w:r w:rsidR="00EC739C" w:rsidRPr="00EC739C">
        <w:rPr>
          <w:i/>
          <w:vertAlign w:val="subscript"/>
          <w:lang w:eastAsia="zh-CN"/>
        </w:rPr>
        <w:t>i,x</w:t>
      </w:r>
      <w:proofErr w:type="spellEnd"/>
      <w:proofErr w:type="gramEnd"/>
      <w:r w:rsidR="00EC739C">
        <w:rPr>
          <w:lang w:eastAsia="zh-CN"/>
        </w:rPr>
        <w:t xml:space="preserve"> = </w:t>
      </w:r>
      <w:proofErr w:type="spellStart"/>
      <w:r w:rsidR="00EC739C" w:rsidRPr="00EC739C">
        <w:rPr>
          <w:i/>
          <w:lang w:eastAsia="zh-CN"/>
        </w:rPr>
        <w:t>T</w:t>
      </w:r>
      <w:r w:rsidR="00EC739C" w:rsidRPr="00EC739C">
        <w:rPr>
          <w:i/>
          <w:vertAlign w:val="subscript"/>
          <w:lang w:eastAsia="zh-CN"/>
        </w:rPr>
        <w:t>i,h</w:t>
      </w:r>
      <w:proofErr w:type="spellEnd"/>
      <w:r w:rsidRPr="005A322B">
        <w:rPr>
          <w:lang w:eastAsia="zh-CN"/>
        </w:rPr>
        <w:t>.</w:t>
      </w:r>
    </w:p>
    <w:p w14:paraId="62784094" w14:textId="4F830B50" w:rsidR="00B322B0" w:rsidRDefault="00CA1585" w:rsidP="00352524">
      <w:pPr>
        <w:rPr>
          <w:lang w:eastAsia="zh-CN"/>
        </w:rPr>
      </w:pPr>
      <w:r w:rsidRPr="00CA1585">
        <w:rPr>
          <w:lang w:eastAsia="zh-CN"/>
        </w:rPr>
        <w:t xml:space="preserve">MATLAB was used as the programming tool to build the model of SEAs, and </w:t>
      </w:r>
      <w:proofErr w:type="spellStart"/>
      <w:r w:rsidRPr="00CA1585">
        <w:rPr>
          <w:lang w:eastAsia="zh-CN"/>
        </w:rPr>
        <w:t>CoolProp</w:t>
      </w:r>
      <w:proofErr w:type="spellEnd"/>
      <w:r w:rsidRPr="00CA1585">
        <w:rPr>
          <w:lang w:eastAsia="zh-CN"/>
        </w:rPr>
        <w:t xml:space="preserve">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36"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36"/>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proofErr w:type="spellStart"/>
      <w:proofErr w:type="gramStart"/>
      <w:r w:rsidR="00B6472C">
        <w:t>T</w:t>
      </w:r>
      <w:r w:rsidR="00B6472C" w:rsidRPr="00B6472C">
        <w:rPr>
          <w:vertAlign w:val="subscript"/>
        </w:rPr>
        <w:t>i,h</w:t>
      </w:r>
      <w:proofErr w:type="spellEnd"/>
      <w:proofErr w:type="gramEnd"/>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37"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37"/>
      <w:r w:rsidRPr="002E3CE5">
        <w:rPr>
          <w:lang w:val="en-GB"/>
        </w:rPr>
        <w:t xml:space="preserve"> </w:t>
      </w:r>
      <w:r>
        <w:rPr>
          <w:i/>
          <w:lang w:val="en-GB"/>
        </w:rPr>
        <w:t xml:space="preserve">Influence of </w:t>
      </w:r>
      <w:proofErr w:type="spellStart"/>
      <w:proofErr w:type="gramStart"/>
      <w:r>
        <w:rPr>
          <w:i/>
          <w:lang w:val="en-GB"/>
        </w:rPr>
        <w:t>T</w:t>
      </w:r>
      <w:r w:rsidRPr="00EF6381">
        <w:rPr>
          <w:i/>
          <w:vertAlign w:val="subscript"/>
          <w:lang w:val="en-GB"/>
        </w:rPr>
        <w:t>i,h</w:t>
      </w:r>
      <w:proofErr w:type="spellEnd"/>
      <w:proofErr w:type="gramEnd"/>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proofErr w:type="spellStart"/>
      <w:proofErr w:type="gramStart"/>
      <w:r w:rsidR="002F2482" w:rsidRPr="002F2482">
        <w:rPr>
          <w:i/>
          <w:lang w:eastAsia="zh-CN"/>
        </w:rPr>
        <w:t>T</w:t>
      </w:r>
      <w:r w:rsidR="002F2482" w:rsidRPr="002F2482">
        <w:rPr>
          <w:i/>
          <w:vertAlign w:val="subscript"/>
          <w:lang w:eastAsia="zh-CN"/>
        </w:rPr>
        <w:t>i,h</w:t>
      </w:r>
      <w:proofErr w:type="spellEnd"/>
      <w:proofErr w:type="gramEnd"/>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w:t>
      </w:r>
      <w:proofErr w:type="spellStart"/>
      <w:r w:rsidR="002F2482">
        <w:rPr>
          <w:i/>
          <w:lang w:eastAsia="zh-CN"/>
        </w:rPr>
        <w:t>T</w:t>
      </w:r>
      <w:r w:rsidR="002F2482" w:rsidRPr="002F2482">
        <w:rPr>
          <w:i/>
          <w:vertAlign w:val="subscript"/>
          <w:lang w:eastAsia="zh-CN"/>
        </w:rPr>
        <w:t>i,h</w:t>
      </w:r>
      <w:proofErr w:type="spellEnd"/>
      <w:r w:rsidR="002F2482">
        <w:rPr>
          <w:lang w:eastAsia="zh-CN"/>
        </w:rPr>
        <w:t xml:space="preserve">, </w:t>
      </w:r>
      <w:r w:rsidR="002F2482">
        <w:rPr>
          <w:i/>
          <w:lang w:eastAsia="zh-CN"/>
        </w:rPr>
        <w:t>P-</w:t>
      </w:r>
      <w:proofErr w:type="spellStart"/>
      <w:r w:rsidR="002F2482">
        <w:rPr>
          <w:i/>
          <w:lang w:eastAsia="zh-CN"/>
        </w:rPr>
        <w:t>T</w:t>
      </w:r>
      <w:r w:rsidRPr="002F2482">
        <w:rPr>
          <w:i/>
          <w:vertAlign w:val="subscript"/>
          <w:lang w:eastAsia="zh-CN"/>
        </w:rPr>
        <w:t>i,h</w:t>
      </w:r>
      <w:proofErr w:type="spellEnd"/>
      <w:r>
        <w:rPr>
          <w:lang w:eastAsia="zh-CN"/>
        </w:rPr>
        <w:t xml:space="preserve"> curves. </w:t>
      </w:r>
      <w:r w:rsidR="003644AA">
        <w:rPr>
          <w:lang w:eastAsia="zh-CN"/>
        </w:rPr>
        <w:t xml:space="preserve">For example, in SEA of Type 1, when </w:t>
      </w:r>
      <w:proofErr w:type="spellStart"/>
      <w:proofErr w:type="gramStart"/>
      <w:r w:rsidR="003644AA" w:rsidRPr="003644AA">
        <w:rPr>
          <w:i/>
          <w:lang w:eastAsia="zh-CN"/>
        </w:rPr>
        <w:t>T</w:t>
      </w:r>
      <w:r w:rsidR="003644AA" w:rsidRPr="003644AA">
        <w:rPr>
          <w:i/>
          <w:vertAlign w:val="subscript"/>
          <w:lang w:eastAsia="zh-CN"/>
        </w:rPr>
        <w:t>i,h</w:t>
      </w:r>
      <w:proofErr w:type="spellEnd"/>
      <w:proofErr w:type="gramEnd"/>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w:t>
      </w:r>
      <w:proofErr w:type="spellStart"/>
      <w:r w:rsidR="00956AF2">
        <w:rPr>
          <w:i/>
          <w:lang w:eastAsia="zh-CN"/>
        </w:rPr>
        <w:t>T</w:t>
      </w:r>
      <w:r w:rsidR="00956AF2" w:rsidRPr="002F2482">
        <w:rPr>
          <w:i/>
          <w:vertAlign w:val="subscript"/>
          <w:lang w:eastAsia="zh-CN"/>
        </w:rPr>
        <w:t>i,h</w:t>
      </w:r>
      <w:proofErr w:type="spellEnd"/>
      <w:r w:rsidR="00956AF2">
        <w:rPr>
          <w:lang w:eastAsia="zh-CN"/>
        </w:rPr>
        <w:t xml:space="preserve">, </w:t>
      </w:r>
      <w:r w:rsidR="00956AF2">
        <w:rPr>
          <w:i/>
          <w:lang w:eastAsia="zh-CN"/>
        </w:rPr>
        <w:t>P-</w:t>
      </w:r>
      <w:proofErr w:type="spellStart"/>
      <w:r w:rsidR="00956AF2">
        <w:rPr>
          <w:i/>
          <w:lang w:eastAsia="zh-CN"/>
        </w:rPr>
        <w:t>T</w:t>
      </w:r>
      <w:r w:rsidR="00956AF2" w:rsidRPr="002F2482">
        <w:rPr>
          <w:i/>
          <w:vertAlign w:val="subscript"/>
          <w:lang w:eastAsia="zh-CN"/>
        </w:rPr>
        <w:t>i,h</w:t>
      </w:r>
      <w:proofErr w:type="spellEnd"/>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proofErr w:type="spellStart"/>
      <w:proofErr w:type="gramStart"/>
      <w:r w:rsidR="003C0248" w:rsidRPr="003C0248">
        <w:rPr>
          <w:i/>
        </w:rPr>
        <w:t>T</w:t>
      </w:r>
      <w:r w:rsidR="003C0248" w:rsidRPr="003C0248">
        <w:rPr>
          <w:i/>
          <w:vertAlign w:val="subscript"/>
        </w:rPr>
        <w:t>i,h</w:t>
      </w:r>
      <w:proofErr w:type="spellEnd"/>
      <w:r w:rsidRPr="00DA3A9D">
        <w:t>.</w:t>
      </w:r>
      <w:proofErr w:type="gramEnd"/>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 xml:space="preserve">Effects of </w:t>
      </w:r>
      <w:proofErr w:type="spellStart"/>
      <w:r w:rsidR="00773CC9">
        <w:t>q</w:t>
      </w:r>
      <w:r w:rsidR="00773CC9" w:rsidRPr="00773CC9">
        <w:rPr>
          <w:vertAlign w:val="subscript"/>
        </w:rPr>
        <w:t>m</w:t>
      </w:r>
      <w:r w:rsidR="00773CC9">
        <w:t>c</w:t>
      </w:r>
      <w:r w:rsidR="00773CC9" w:rsidRPr="00773CC9">
        <w:rPr>
          <w:vertAlign w:val="subscript"/>
        </w:rPr>
        <w:t>p</w:t>
      </w:r>
      <w:proofErr w:type="spellEnd"/>
    </w:p>
    <w:p w14:paraId="1FFF072D" w14:textId="13AD90FB"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proofErr w:type="spellStart"/>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proofErr w:type="spellEnd"/>
      <w:r w:rsidRPr="00BC72F1">
        <w:t xml:space="preserve"> (both </w:t>
      </w:r>
      <w:proofErr w:type="spellStart"/>
      <w:proofErr w:type="gramStart"/>
      <w:r w:rsidR="006F62CE" w:rsidRPr="006F62CE">
        <w:rPr>
          <w:i/>
        </w:rPr>
        <w:t>q</w:t>
      </w:r>
      <w:r w:rsidR="006F62CE" w:rsidRPr="006F62CE">
        <w:rPr>
          <w:i/>
          <w:vertAlign w:val="subscript"/>
        </w:rPr>
        <w:t>m,h</w:t>
      </w:r>
      <w:r w:rsidR="006F62CE" w:rsidRPr="006F62CE">
        <w:rPr>
          <w:i/>
        </w:rPr>
        <w:t>c</w:t>
      </w:r>
      <w:r w:rsidR="006F62CE" w:rsidRPr="006F62CE">
        <w:rPr>
          <w:i/>
          <w:vertAlign w:val="subscript"/>
        </w:rPr>
        <w:t>p</w:t>
      </w:r>
      <w:proofErr w:type="gramEnd"/>
      <w:r w:rsidR="006F62CE" w:rsidRPr="006F62CE">
        <w:rPr>
          <w:i/>
          <w:vertAlign w:val="subscript"/>
        </w:rPr>
        <w:t>,h</w:t>
      </w:r>
      <w:proofErr w:type="spellEnd"/>
      <w:r w:rsidR="006F62CE">
        <w:t xml:space="preserve"> and </w:t>
      </w:r>
      <w:proofErr w:type="spellStart"/>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proofErr w:type="spellEnd"/>
      <w:r w:rsidRPr="00BC72F1">
        <w:t>) will affect the heat transfer process, which is one of the vital factor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38"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38"/>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m,h</w:t>
      </w:r>
      <w:r>
        <w:rPr>
          <w:i/>
          <w:lang w:val="en-GB"/>
        </w:rPr>
        <w:t>c</w:t>
      </w:r>
      <w:r w:rsidRPr="00BC72F1">
        <w:rPr>
          <w:i/>
          <w:vertAlign w:val="subscript"/>
          <w:lang w:val="en-GB"/>
        </w:rPr>
        <w:t>p</w:t>
      </w:r>
      <w:proofErr w:type="gramEnd"/>
      <w:r w:rsidRPr="00BC72F1">
        <w:rPr>
          <w:i/>
          <w:vertAlign w:val="subscript"/>
          <w:lang w:val="en-GB"/>
        </w:rPr>
        <w:t>,h</w:t>
      </w:r>
      <w:proofErr w:type="spellEnd"/>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proofErr w:type="spellStart"/>
      <w:proofErr w:type="gramStart"/>
      <w:r w:rsidRPr="00A351E9">
        <w:rPr>
          <w:i/>
          <w:lang w:val="en-GB"/>
        </w:rPr>
        <w:t>q</w:t>
      </w:r>
      <w:r w:rsidRPr="00A351E9">
        <w:rPr>
          <w:i/>
          <w:vertAlign w:val="subscript"/>
          <w:lang w:val="en-GB"/>
        </w:rPr>
        <w:t>m,h</w:t>
      </w:r>
      <w:r w:rsidRPr="00A351E9">
        <w:rPr>
          <w:i/>
          <w:lang w:val="en-GB"/>
        </w:rPr>
        <w:t>c</w:t>
      </w:r>
      <w:r w:rsidRPr="00A351E9">
        <w:rPr>
          <w:i/>
          <w:vertAlign w:val="subscript"/>
          <w:lang w:val="en-GB"/>
        </w:rPr>
        <w:t>p</w:t>
      </w:r>
      <w:proofErr w:type="gramEnd"/>
      <w:r w:rsidRPr="00A351E9">
        <w:rPr>
          <w:i/>
          <w:vertAlign w:val="subscript"/>
          <w:lang w:val="en-GB"/>
        </w:rPr>
        <w:t>,h</w:t>
      </w:r>
      <w:proofErr w:type="spellEnd"/>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proofErr w:type="spellStart"/>
      <w:proofErr w:type="gramStart"/>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w:t>
      </w:r>
      <w:proofErr w:type="gramEnd"/>
      <w:r w:rsidR="00BA1FBE" w:rsidRPr="00BA1FBE">
        <w:rPr>
          <w:i/>
          <w:vertAlign w:val="subscript"/>
          <w:lang w:val="en-GB"/>
        </w:rPr>
        <w:t>,h</w:t>
      </w:r>
      <w:proofErr w:type="spellEnd"/>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proofErr w:type="spellStart"/>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proofErr w:type="spellEnd"/>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39"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39"/>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proofErr w:type="gramEnd"/>
      <w:r w:rsidRPr="00BC72F1">
        <w:rPr>
          <w:i/>
          <w:vertAlign w:val="subscript"/>
          <w:lang w:val="en-GB"/>
        </w:rPr>
        <w:t>,</w:t>
      </w:r>
      <w:r>
        <w:rPr>
          <w:i/>
          <w:vertAlign w:val="subscript"/>
          <w:lang w:val="en-GB"/>
        </w:rPr>
        <w:t>c</w:t>
      </w:r>
      <w:proofErr w:type="spellEnd"/>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proofErr w:type="spellStart"/>
      <w:proofErr w:type="gramStart"/>
      <w:r w:rsidRPr="00C43E7A">
        <w:rPr>
          <w:i/>
        </w:rPr>
        <w:t>q</w:t>
      </w:r>
      <w:r w:rsidRPr="00C43E7A">
        <w:rPr>
          <w:i/>
          <w:vertAlign w:val="subscript"/>
        </w:rPr>
        <w:t>m,c</w:t>
      </w:r>
      <w:r w:rsidRPr="00C43E7A">
        <w:rPr>
          <w:i/>
        </w:rPr>
        <w:t>c</w:t>
      </w:r>
      <w:r w:rsidRPr="00C43E7A">
        <w:rPr>
          <w:i/>
          <w:vertAlign w:val="subscript"/>
        </w:rPr>
        <w:t>p</w:t>
      </w:r>
      <w:proofErr w:type="gramEnd"/>
      <w:r w:rsidRPr="00C43E7A">
        <w:rPr>
          <w:i/>
          <w:vertAlign w:val="subscript"/>
        </w:rPr>
        <w:t>,c</w:t>
      </w:r>
      <w:proofErr w:type="spellEnd"/>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For a large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00397F8E">
        <w:t xml:space="preserve"> (&gt;</w:t>
      </w:r>
      <w:r w:rsidRPr="00C43E7A">
        <w:t xml:space="preserve"> 800 W/K), Type 2 and Type 3 have similar performance, which means the flow order doesn't affect the performance of SEA with a large </w:t>
      </w:r>
      <w:proofErr w:type="spellStart"/>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proofErr w:type="spellEnd"/>
      <w:r w:rsidRPr="00C43E7A">
        <w:t xml:space="preserve">. There exists an intersection point (at 830 W/K) of curves of Type 4 and Type 5. For a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Type 4 has a better performance, and vice versa. This can be interpreted that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proofErr w:type="spellStart"/>
      <w:r w:rsidRPr="00EF3227">
        <w:t>n</w:t>
      </w:r>
      <w:r w:rsidRPr="00EF3227">
        <w:rPr>
          <w:vertAlign w:val="subscript"/>
        </w:rPr>
        <w:t>se</w:t>
      </w:r>
      <w:proofErr w:type="spellEnd"/>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proofErr w:type="spellStart"/>
      <w:r w:rsidR="006F62CE" w:rsidRPr="006F62CE">
        <w:rPr>
          <w:i/>
        </w:rPr>
        <w:t>n</w:t>
      </w:r>
      <w:r w:rsidR="006F62CE" w:rsidRPr="006F62CE">
        <w:rPr>
          <w:i/>
          <w:vertAlign w:val="subscript"/>
        </w:rPr>
        <w:t>se</w:t>
      </w:r>
      <w:proofErr w:type="spellEnd"/>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proofErr w:type="spellStart"/>
      <w:r w:rsidR="00DE148C" w:rsidRPr="006F62CE">
        <w:rPr>
          <w:i/>
        </w:rPr>
        <w:t>n</w:t>
      </w:r>
      <w:r w:rsidR="00DE148C" w:rsidRPr="006F62CE">
        <w:rPr>
          <w:i/>
          <w:vertAlign w:val="subscript"/>
        </w:rPr>
        <w:t>se</w:t>
      </w:r>
      <w:proofErr w:type="spellEnd"/>
      <w:r w:rsidRPr="00E758A2">
        <w:t xml:space="preserve">. As it is shown, with an increase of </w:t>
      </w:r>
      <w:proofErr w:type="spellStart"/>
      <w:r w:rsidR="001B069A" w:rsidRPr="006F62CE">
        <w:rPr>
          <w:i/>
        </w:rPr>
        <w:t>n</w:t>
      </w:r>
      <w:r w:rsidR="001B069A" w:rsidRPr="006F62CE">
        <w:rPr>
          <w:i/>
          <w:vertAlign w:val="subscript"/>
        </w:rPr>
        <w:t>se</w:t>
      </w:r>
      <w:proofErr w:type="spellEnd"/>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proofErr w:type="spellStart"/>
      <w:r w:rsidR="00156818" w:rsidRPr="006F62CE">
        <w:rPr>
          <w:i/>
        </w:rPr>
        <w:t>n</w:t>
      </w:r>
      <w:r w:rsidR="00156818" w:rsidRPr="006F62CE">
        <w:rPr>
          <w:i/>
          <w:vertAlign w:val="subscript"/>
        </w:rPr>
        <w:t>se</w:t>
      </w:r>
      <w:proofErr w:type="spellEnd"/>
      <w:r w:rsidRPr="00E758A2">
        <w:t xml:space="preserve"> is larger than a critical value, some of the engines in the SEA will not work and the curves will dive. E.g. for SEA of Type 1, when </w:t>
      </w:r>
      <w:proofErr w:type="spellStart"/>
      <w:r w:rsidR="00156818" w:rsidRPr="006F62CE">
        <w:rPr>
          <w:i/>
        </w:rPr>
        <w:t>n</w:t>
      </w:r>
      <w:r w:rsidR="00156818" w:rsidRPr="006F62CE">
        <w:rPr>
          <w:i/>
          <w:vertAlign w:val="subscript"/>
        </w:rPr>
        <w:t>se</w:t>
      </w:r>
      <w:proofErr w:type="spellEnd"/>
      <w:r w:rsidRPr="00E758A2">
        <w:t xml:space="preserve"> is larger than 9, all the engines stop working, turning point</w:t>
      </w:r>
      <w:r w:rsidR="00156818">
        <w:t xml:space="preserve">s at 9 can be found on the </w:t>
      </w:r>
      <w:r w:rsidR="00156818" w:rsidRPr="001B069A">
        <w:rPr>
          <w:i/>
        </w:rPr>
        <w:t>η</w:t>
      </w:r>
      <w:r w:rsidRPr="00E758A2">
        <w:t>-</w:t>
      </w:r>
      <w:proofErr w:type="spellStart"/>
      <w:r w:rsidR="00156818" w:rsidRPr="006F62CE">
        <w:rPr>
          <w:i/>
        </w:rPr>
        <w:t>n</w:t>
      </w:r>
      <w:r w:rsidR="00156818" w:rsidRPr="006F62CE">
        <w:rPr>
          <w:i/>
          <w:vertAlign w:val="subscript"/>
        </w:rPr>
        <w:t>se</w:t>
      </w:r>
      <w:proofErr w:type="spellEnd"/>
      <w:r w:rsidR="00156818">
        <w:t xml:space="preserve">, </w:t>
      </w:r>
      <w:r w:rsidRPr="00156818">
        <w:rPr>
          <w:i/>
        </w:rPr>
        <w:t>P</w:t>
      </w:r>
      <w:r w:rsidRPr="00E758A2">
        <w:t>-</w:t>
      </w:r>
      <w:proofErr w:type="spellStart"/>
      <w:r w:rsidR="00156818" w:rsidRPr="006F62CE">
        <w:rPr>
          <w:i/>
        </w:rPr>
        <w:t>n</w:t>
      </w:r>
      <w:r w:rsidR="00156818" w:rsidRPr="006F62CE">
        <w:rPr>
          <w:i/>
          <w:vertAlign w:val="subscript"/>
        </w:rPr>
        <w:t>se</w:t>
      </w:r>
      <w:proofErr w:type="spellEnd"/>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40"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40"/>
      <w:r w:rsidRPr="002E3CE5">
        <w:rPr>
          <w:lang w:val="en-GB"/>
        </w:rPr>
        <w:t xml:space="preserve"> </w:t>
      </w:r>
      <w:r>
        <w:rPr>
          <w:i/>
          <w:lang w:val="en-GB"/>
        </w:rPr>
        <w:t xml:space="preserve">Influence of </w:t>
      </w:r>
      <w:proofErr w:type="spellStart"/>
      <w:r>
        <w:rPr>
          <w:i/>
          <w:lang w:val="en-GB"/>
        </w:rPr>
        <w:t>n</w:t>
      </w:r>
      <w:r w:rsidRPr="00E758A2">
        <w:rPr>
          <w:i/>
          <w:vertAlign w:val="subscript"/>
          <w:lang w:val="en-GB"/>
        </w:rPr>
        <w:t>se</w:t>
      </w:r>
      <w:proofErr w:type="spellEnd"/>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proofErr w:type="spellStart"/>
      <w:r w:rsidR="002E62C5" w:rsidRPr="00E07661">
        <w:rPr>
          <w:i/>
          <w:lang w:eastAsia="zh-CN"/>
        </w:rPr>
        <w:t>n</w:t>
      </w:r>
      <w:r w:rsidR="002E62C5" w:rsidRPr="00E07661">
        <w:rPr>
          <w:i/>
          <w:vertAlign w:val="subscript"/>
          <w:lang w:eastAsia="zh-CN"/>
        </w:rPr>
        <w:t>se</w:t>
      </w:r>
      <w:proofErr w:type="spellEnd"/>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proofErr w:type="spellStart"/>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proofErr w:type="spellEnd"/>
      <w:r w:rsidRPr="004D08A9">
        <w:t xml:space="preserve">. For Type 2 and Type 3, every engine in the SEAs works, by increasing </w:t>
      </w:r>
      <w:proofErr w:type="spellStart"/>
      <w:r w:rsidR="00155F01" w:rsidRPr="00E07661">
        <w:rPr>
          <w:i/>
          <w:lang w:eastAsia="zh-CN"/>
        </w:rPr>
        <w:t>n</w:t>
      </w:r>
      <w:r w:rsidR="00155F01" w:rsidRPr="00E07661">
        <w:rPr>
          <w:i/>
          <w:vertAlign w:val="subscript"/>
          <w:lang w:eastAsia="zh-CN"/>
        </w:rPr>
        <w:t>se</w:t>
      </w:r>
      <w:proofErr w:type="spellEnd"/>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only the fi</w:t>
      </w:r>
      <w:r w:rsidR="00155F01">
        <w:t>rst 10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12</w:t>
      </w:r>
      <w:r w:rsidRPr="004D08A9">
        <w:t>, the las</w:t>
      </w:r>
      <w:r w:rsidR="00155F01">
        <w:t xml:space="preserve">t 2 engines stop working;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Pr="004D08A9">
        <w:t>, only the f</w:t>
      </w:r>
      <w:r w:rsidR="00155F01">
        <w:t>irst 8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xml:space="preserve">, the working </w:t>
      </w:r>
      <w:r w:rsidR="00155F01">
        <w:t xml:space="preserve">engine number drops to 6;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proofErr w:type="spellStart"/>
      <w:r w:rsidR="00155F01" w:rsidRPr="00155F01">
        <w:rPr>
          <w:i/>
        </w:rPr>
        <w:t>n</w:t>
      </w:r>
      <w:r w:rsidR="00155F01" w:rsidRPr="00155F01">
        <w:rPr>
          <w:i/>
          <w:vertAlign w:val="subscript"/>
        </w:rPr>
        <w:t>se</w:t>
      </w:r>
      <w:proofErr w:type="spellEnd"/>
      <w:r w:rsidRPr="004D08A9">
        <w:t xml:space="preserve"> will reduce the efficiency of SEA. For some connection types, increase </w:t>
      </w:r>
      <w:proofErr w:type="spellStart"/>
      <w:r w:rsidR="00155F01" w:rsidRPr="00155F01">
        <w:rPr>
          <w:i/>
        </w:rPr>
        <w:t>n</w:t>
      </w:r>
      <w:r w:rsidR="00155F01" w:rsidRPr="00155F01">
        <w:rPr>
          <w:i/>
          <w:vertAlign w:val="subscript"/>
        </w:rPr>
        <w:t>se</w:t>
      </w:r>
      <w:proofErr w:type="spellEnd"/>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55885C73" w:rsidR="00C43E7A" w:rsidRDefault="00E03516" w:rsidP="001B7113">
      <w:pPr>
        <w:pStyle w:val="Paragraph"/>
      </w:pPr>
      <w:ins w:id="41" w:author="张成" w:date="2017-03-14T15:48:00Z">
        <w:r>
          <w:t>A n</w:t>
        </w:r>
      </w:ins>
      <w:del w:id="42" w:author="张成" w:date="2017-03-14T15:48:00Z">
        <w:r w:rsidR="00A01947" w:rsidDel="00E03516">
          <w:delText>N</w:delText>
        </w:r>
      </w:del>
      <w:r w:rsidR="00A01947" w:rsidRPr="00692742">
        <w:t xml:space="preserve">ew </w:t>
      </w:r>
      <w:del w:id="43" w:author="张成" w:date="2017-03-14T15:43:00Z">
        <w:r w:rsidR="00A01947" w:rsidRPr="00692742" w:rsidDel="003C7492">
          <w:delText xml:space="preserve">arrangements </w:delText>
        </w:r>
      </w:del>
      <w:ins w:id="44" w:author="张成" w:date="2017-03-14T15:43:00Z">
        <w:r w:rsidR="003C7492">
          <w:t>layout scheme</w:t>
        </w:r>
        <w:r w:rsidR="003C7492" w:rsidRPr="00692742">
          <w:t xml:space="preserve"> </w:t>
        </w:r>
      </w:ins>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del w:id="45" w:author="张成" w:date="2017-03-14T15:49:00Z">
        <w:r w:rsidR="003729B5" w:rsidRPr="003729B5" w:rsidDel="00475EC3">
          <w:delText>connections</w:delText>
        </w:r>
      </w:del>
      <w:ins w:id="46" w:author="张成" w:date="2017-03-14T15:49:00Z">
        <w:r w:rsidR="00475EC3">
          <w:t>arrangements</w:t>
        </w:r>
      </w:ins>
      <w:r w:rsidR="003729B5" w:rsidRPr="003729B5">
        <w:t>, five basic connection types of SEA were summed up according to flow type and flow order.</w:t>
      </w:r>
    </w:p>
    <w:p w14:paraId="628A67B2" w14:textId="4F0D57DC"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proofErr w:type="spellStart"/>
      <w:proofErr w:type="gramStart"/>
      <w:r w:rsidR="008672E0" w:rsidRPr="008672E0">
        <w:rPr>
          <w:i/>
        </w:rPr>
        <w:t>T</w:t>
      </w:r>
      <w:r w:rsidR="008672E0" w:rsidRPr="008672E0">
        <w:rPr>
          <w:i/>
          <w:vertAlign w:val="subscript"/>
        </w:rPr>
        <w:t>i,h</w:t>
      </w:r>
      <w:proofErr w:type="spellEnd"/>
      <w:proofErr w:type="gramEnd"/>
      <w:r w:rsidR="008672E0">
        <w:t xml:space="preserve">, </w:t>
      </w:r>
      <w:proofErr w:type="spellStart"/>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proofErr w:type="spellEnd"/>
      <w:r w:rsidR="008672E0">
        <w:t xml:space="preserve">, </w:t>
      </w:r>
      <w:proofErr w:type="spellStart"/>
      <w:r w:rsidRPr="008672E0">
        <w:rPr>
          <w:i/>
        </w:rPr>
        <w:t>q</w:t>
      </w:r>
      <w:r w:rsidR="008672E0" w:rsidRPr="008672E0">
        <w:rPr>
          <w:i/>
          <w:vertAlign w:val="subscript"/>
        </w:rPr>
        <w:t>m,c</w:t>
      </w:r>
      <w:r w:rsidR="008672E0" w:rsidRPr="008672E0">
        <w:rPr>
          <w:i/>
        </w:rPr>
        <w:t>c</w:t>
      </w:r>
      <w:r w:rsidR="008672E0" w:rsidRPr="008672E0">
        <w:rPr>
          <w:i/>
          <w:vertAlign w:val="subscript"/>
        </w:rPr>
        <w:t>p,c</w:t>
      </w:r>
      <w:proofErr w:type="spellEnd"/>
      <w:r w:rsidR="008672E0">
        <w:t xml:space="preserve"> and </w:t>
      </w:r>
      <w:proofErr w:type="spellStart"/>
      <w:r w:rsidR="008672E0" w:rsidRPr="00155F01">
        <w:rPr>
          <w:i/>
        </w:rPr>
        <w:t>n</w:t>
      </w:r>
      <w:r w:rsidR="008672E0" w:rsidRPr="00155F01">
        <w:rPr>
          <w:i/>
          <w:vertAlign w:val="subscript"/>
        </w:rPr>
        <w:t>se</w:t>
      </w:r>
      <w:proofErr w:type="spellEnd"/>
      <w:r w:rsidRPr="003729B5">
        <w:t xml:space="preserve"> on different connection types. It was found that, as expected, decrease </w:t>
      </w:r>
      <w:proofErr w:type="spellStart"/>
      <w:proofErr w:type="gramStart"/>
      <w:r w:rsidR="00922159" w:rsidRPr="008672E0">
        <w:rPr>
          <w:i/>
        </w:rPr>
        <w:t>T</w:t>
      </w:r>
      <w:r w:rsidR="00922159" w:rsidRPr="008672E0">
        <w:rPr>
          <w:i/>
          <w:vertAlign w:val="subscript"/>
        </w:rPr>
        <w:t>i,h</w:t>
      </w:r>
      <w:proofErr w:type="spellEnd"/>
      <w:proofErr w:type="gramEnd"/>
      <w:r w:rsidR="00922159">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is low. For given heating and cooling fluids, Type 2 has the best performance and adaptability. </w:t>
      </w:r>
      <w:r w:rsidRPr="003729B5">
        <w:lastRenderedPageBreak/>
        <w:t>Type 2 and Type 3 have similar performance under different parameters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w:t>
      </w:r>
      <w:proofErr w:type="spellStart"/>
      <w:r w:rsidR="00922159" w:rsidRPr="008672E0">
        <w:rPr>
          <w:i/>
        </w:rPr>
        <w:t>T</w:t>
      </w:r>
      <w:r w:rsidR="00922159" w:rsidRPr="008672E0">
        <w:rPr>
          <w:i/>
          <w:vertAlign w:val="subscript"/>
        </w:rPr>
        <w:t>i,</w:t>
      </w:r>
      <w:r w:rsidR="00922159">
        <w:rPr>
          <w:i/>
          <w:vertAlign w:val="subscript"/>
        </w:rPr>
        <w:t>c</w:t>
      </w:r>
      <w:proofErr w:type="spellEnd"/>
      <w:r w:rsidRPr="003729B5">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459F1DDC" w14:textId="1D857264" w:rsidR="004A6C04" w:rsidRPr="004A6C04" w:rsidRDefault="00B6377F" w:rsidP="004A6C04">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4A6C04" w:rsidRPr="004A6C04">
        <w:rPr>
          <w:rFonts w:eastAsia="Times New Roman"/>
          <w:noProof/>
        </w:rPr>
        <w:t>[1]</w:t>
      </w:r>
      <w:r w:rsidR="004A6C04" w:rsidRPr="004A6C04">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04496A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w:t>
      </w:r>
      <w:r w:rsidRPr="004A6C04">
        <w:rPr>
          <w:rFonts w:eastAsia="Times New Roman"/>
          <w:noProof/>
        </w:rPr>
        <w:tab/>
        <w:t>Wang W, Xu H, Laumert B, Strand T. An inverse design method for a cavity receiver used in solar dish Brayton system. Sol Energy 2014;110:745–55.</w:t>
      </w:r>
    </w:p>
    <w:p w14:paraId="0F8A413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[3]</w:t>
      </w:r>
      <w:r w:rsidRPr="004A6C04">
        <w:rPr>
          <w:rFonts w:eastAsia="Times New Roman"/>
          <w:noProof/>
        </w:rPr>
        <w:tab/>
        <w:t>Craig KJ, Marsberg J, Meyer JP. Combining ray tracing and CFD in the thermal analysis of a parabolic dish tubular cavity receiver. AIP Conf Proc 2016;1734.</w:t>
      </w:r>
    </w:p>
    <w:p w14:paraId="45F50DE9"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[4]</w:t>
      </w:r>
      <w:r w:rsidRPr="004A6C04">
        <w:rPr>
          <w:rFonts w:eastAsia="Times New Roman"/>
          <w:noProof/>
        </w:rPr>
        <w:tab/>
        <w:t>Aichmayer L, Spelling J, Laumert B. Preliminary design and analysis of a novel solar receiver for a micro gas-turbine based solar dish system. Sol Energy 2015;114:378–96.</w:t>
      </w:r>
    </w:p>
    <w:p w14:paraId="6523743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[5]</w:t>
      </w:r>
      <w:r w:rsidRPr="004A6C04">
        <w:rPr>
          <w:rFonts w:eastAsia="Times New Roman"/>
          <w:noProof/>
        </w:rPr>
        <w:tab/>
        <w:t>Lovegrove K, Luzzi A, Soldiani I, Kreetz H. Developing ammonia based thermochemical energy storage for dish power plants. Sol Energy 2004;76:331–7.</w:t>
      </w:r>
    </w:p>
    <w:p w14:paraId="1C2D5FC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[6]</w:t>
      </w:r>
      <w:r w:rsidRPr="004A6C04">
        <w:rPr>
          <w:rFonts w:eastAsia="Times New Roman"/>
          <w:noProof/>
        </w:rPr>
        <w:tab/>
        <w:t>Urieli I, Berchowitz DM. Stirling cycle engine analysis. Bristol: A. Hilger; 1984.</w:t>
      </w:r>
    </w:p>
    <w:p w14:paraId="13BF54C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[7]</w:t>
      </w:r>
      <w:r w:rsidRPr="004A6C04">
        <w:rPr>
          <w:rFonts w:eastAsia="Times New Roman"/>
          <w:noProof/>
        </w:rPr>
        <w:tab/>
        <w:t>Ni M, Shi B, Xiao G, Peng H, Sultan U, Wang S, et al. Improved Simple Analytical Model and experimental study of a 100 W beta-type Stirling engine. Appl Energy 2016;169:768–87.</w:t>
      </w:r>
    </w:p>
    <w:p w14:paraId="2E24B5E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[8]</w:t>
      </w:r>
      <w:r w:rsidRPr="004A6C04">
        <w:rPr>
          <w:rFonts w:eastAsia="Times New Roman"/>
          <w:noProof/>
        </w:rPr>
        <w:tab/>
        <w:t>Jia B, Smallbone A, Feng H, Tian G, Zuo Z, Roskilly AP. A fast response free-piston engine generator numerical model for control applications. Appl Energy 2016;162:321–9.</w:t>
      </w:r>
    </w:p>
    <w:p w14:paraId="5162532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[9]</w:t>
      </w:r>
      <w:r w:rsidRPr="004A6C04">
        <w:rPr>
          <w:rFonts w:eastAsia="Times New Roman"/>
          <w:noProof/>
        </w:rPr>
        <w:tab/>
        <w:t>Strauss JM, Dobson RT. Evaluation of a second order simulation for Sterling engine design and optimisation. J Energy South Africa 2010;21:17–29.</w:t>
      </w:r>
    </w:p>
    <w:p w14:paraId="441DC867"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[10]</w:t>
      </w:r>
      <w:r w:rsidRPr="004A6C04">
        <w:rPr>
          <w:rFonts w:eastAsia="Times New Roman"/>
          <w:noProof/>
        </w:rPr>
        <w:tab/>
        <w:t>Abbas M. Thermal analysis of Stirling engine solar driven. Cder Dz 2014;70:503–14.</w:t>
      </w:r>
    </w:p>
    <w:p w14:paraId="459DF634"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[11]</w:t>
      </w:r>
      <w:r w:rsidRPr="004A6C04">
        <w:rPr>
          <w:rFonts w:eastAsia="Times New Roman"/>
          <w:noProof/>
        </w:rPr>
        <w:tab/>
        <w:t>Araoz JA, Salomon M, Alejo L, Fransson TH. Numerical simulation for the design analysis of kinematic Stirling engines. Appl Energy 2015;159:633–50. doi:10.1016/j.apenergy.2015.09.024.</w:t>
      </w:r>
    </w:p>
    <w:p w14:paraId="57FAFA1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[12]</w:t>
      </w:r>
      <w:r w:rsidRPr="004A6C04">
        <w:rPr>
          <w:rFonts w:eastAsia="Times New Roman"/>
          <w:noProof/>
        </w:rPr>
        <w:tab/>
        <w:t>Babaelahi M, Sayyaadi H. A new thermal model based on polytropic numerical simulation of Stirling engines. Appl Energy 2015;141:143–59.</w:t>
      </w:r>
    </w:p>
    <w:p w14:paraId="525A007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[13]</w:t>
      </w:r>
      <w:r w:rsidRPr="004A6C04">
        <w:rPr>
          <w:rFonts w:eastAsia="Times New Roman"/>
          <w:noProof/>
        </w:rPr>
        <w:tab/>
        <w:t>Barreto G, Canhoto P. Modelling of a Stirling engine with parabolic dish for thermal to electric conversion of solar energy. Energy Convers Manag 2017;132:119–35.</w:t>
      </w:r>
    </w:p>
    <w:p w14:paraId="61D12F45"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[14]</w:t>
      </w:r>
      <w:r w:rsidRPr="004A6C04">
        <w:rPr>
          <w:rFonts w:eastAsia="Times New Roman"/>
          <w:noProof/>
        </w:rPr>
        <w:tab/>
        <w:t>Wu F, Chen L, Wu C, Sun F. OPTIMUM PERFORMANCE OF IRREVERSIBLE STIRLING ENGINE WITH IMPERFECT REGENERATION 1998;39:727–32.</w:t>
      </w:r>
    </w:p>
    <w:p w14:paraId="310F59F0"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[15]</w:t>
      </w:r>
      <w:r w:rsidRPr="004A6C04">
        <w:rPr>
          <w:rFonts w:eastAsia="Times New Roman"/>
          <w:noProof/>
        </w:rPr>
        <w:tab/>
        <w:t>Yaqi L, Yaling H, Weiwei W. Optimization of solar-powered Stirling heat engine with finite-time thermodynamics. Renew Energy 2011;36:421–7.</w:t>
      </w:r>
    </w:p>
    <w:p w14:paraId="34FA06EF"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[16]</w:t>
      </w:r>
      <w:r w:rsidRPr="004A6C04">
        <w:rPr>
          <w:rFonts w:eastAsia="Times New Roman"/>
          <w:noProof/>
        </w:rPr>
        <w:tab/>
        <w:t>Hosseinzade H, Sayyaadi H, Babaelahi M. A new closed-form analytical thermal model for simulating Stirling engines based on polytropic-finite speed thermodynamics. Energy Convers Manag 2015;90:395–408.</w:t>
      </w:r>
    </w:p>
    <w:p w14:paraId="76E8C1E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[17]</w:t>
      </w:r>
      <w:r w:rsidRPr="004A6C04">
        <w:rPr>
          <w:rFonts w:eastAsia="Times New Roman"/>
          <w:noProof/>
        </w:rPr>
        <w:tab/>
        <w:t>Ahmadi MH, Ahmadi MA, Pourfayaz F, Bidi M, Hosseinzade H, Feidt M. Optimization of powered Stirling heat engine with finite speed thermodynamics. Energy Convers Manag 2016;108:96–105.</w:t>
      </w:r>
    </w:p>
    <w:p w14:paraId="5A62EA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[18]</w:t>
      </w:r>
      <w:r w:rsidRPr="004A6C04">
        <w:rPr>
          <w:rFonts w:eastAsia="Times New Roman"/>
          <w:noProof/>
        </w:rPr>
        <w:tab/>
        <w:t>Chen L, Zhang W, Sun F. Power, efficiency, entropy-generation rate and ecological optimization for a class of generalized irreversible universal heat-engine cycles. Appl Energy 2007;84:512–25.</w:t>
      </w:r>
    </w:p>
    <w:p w14:paraId="1FD46D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[19]</w:t>
      </w:r>
      <w:r w:rsidRPr="004A6C04">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3382C906"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[20]</w:t>
      </w:r>
      <w:r w:rsidRPr="004A6C04">
        <w:rPr>
          <w:rFonts w:eastAsia="Times New Roman"/>
          <w:noProof/>
        </w:rPr>
        <w:tab/>
        <w:t>Li R, Grosu L, Queiros-Conde D. Multi-objective optimization of Stirling engine using Finite Physical Dimensions Thermodynamics (FPDT) method. Energy Convers Manag 2016;124:517–27.</w:t>
      </w:r>
    </w:p>
    <w:p w14:paraId="3B66AB18"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[21]</w:t>
      </w:r>
      <w:r w:rsidRPr="004A6C04">
        <w:rPr>
          <w:rFonts w:eastAsia="Times New Roman"/>
          <w:noProof/>
        </w:rPr>
        <w:tab/>
        <w:t>Patel V, Savsani V. Multi-objective optimization of a Stirling heat engine using TS-TLBO (tutorial training and self learning inspired teaching-learning based optimization) algorithm. Energy 2016;95:528–41.</w:t>
      </w:r>
    </w:p>
    <w:p w14:paraId="6CBE8F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[22]</w:t>
      </w:r>
      <w:r w:rsidRPr="004A6C04">
        <w:rPr>
          <w:rFonts w:eastAsia="Times New Roman"/>
          <w:noProof/>
        </w:rPr>
        <w:tab/>
        <w:t>Luo Z, Sultan U, Ni M, Peng H, Shi B, Xiao G. Multi-objective optimization for GPU3 Stirling engine by combining multi-objective algorithms. Renew Energy 2016;94:114–25.</w:t>
      </w:r>
    </w:p>
    <w:p w14:paraId="6589D0A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[23]</w:t>
      </w:r>
      <w:r w:rsidRPr="004A6C04">
        <w:rPr>
          <w:rFonts w:eastAsia="Times New Roman"/>
          <w:noProof/>
        </w:rPr>
        <w:tab/>
        <w:t>Organ AJ. The Regenerator and the Stirling Engine. Mech Eng Publ Ltd 1997.</w:t>
      </w:r>
    </w:p>
    <w:p w14:paraId="7315969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[24]</w:t>
      </w:r>
      <w:r w:rsidRPr="004A6C04">
        <w:rPr>
          <w:rFonts w:eastAsia="Times New Roman"/>
          <w:noProof/>
        </w:rPr>
        <w:tab/>
        <w:t>Formosa F, Despesse G. Analytical model for Stirling cycle machine design. Energy Convers Manag 2010;51:1855–63. doi:10.1016/j.enconman.2010.02.010.</w:t>
      </w:r>
    </w:p>
    <w:p w14:paraId="1E3FF4F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[25]</w:t>
      </w:r>
      <w:r w:rsidRPr="004A6C04">
        <w:rPr>
          <w:rFonts w:eastAsia="Times New Roman"/>
          <w:noProof/>
        </w:rPr>
        <w:tab/>
        <w:t>Duan C, Wang X, Shu S, Jing C, Chang H. Thermodynamic design of Stirling engine using multi-objective particle swarm optimization algorithm. Energy Convers Manag 2014;84:88–96.</w:t>
      </w:r>
    </w:p>
    <w:p w14:paraId="16A6030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[26]</w:t>
      </w:r>
      <w:r w:rsidRPr="004A6C04">
        <w:rPr>
          <w:rFonts w:eastAsia="Times New Roman"/>
          <w:noProof/>
        </w:rPr>
        <w:tab/>
        <w:t>Heywood, JohnB. Internal combustion engine fundamentals. McGraw-Hill; 1988.</w:t>
      </w:r>
    </w:p>
    <w:p w14:paraId="79CFB0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[27]</w:t>
      </w:r>
      <w:r w:rsidRPr="004A6C04">
        <w:rPr>
          <w:rFonts w:eastAsia="Times New Roman"/>
          <w:noProof/>
        </w:rPr>
        <w:tab/>
        <w:t>Timoumi Y, Tlili I, Nasrallah S Ben. Design and performance optimization of GPU-3 Stirling engines. Energy 2008;33:1100–14.</w:t>
      </w:r>
    </w:p>
    <w:p w14:paraId="2FA8D5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[28]</w:t>
      </w:r>
      <w:r w:rsidRPr="004A6C04">
        <w:rPr>
          <w:rFonts w:eastAsia="Times New Roman"/>
          <w:noProof/>
        </w:rPr>
        <w:tab/>
        <w:t>MARTINI WR. Stirling engine design manual, 2nd edition. 1983.</w:t>
      </w:r>
    </w:p>
    <w:p w14:paraId="7B1631E7" w14:textId="77777777" w:rsidR="004A6C04" w:rsidRPr="004A6C04" w:rsidRDefault="004A6C04" w:rsidP="004A6C04">
      <w:pPr>
        <w:autoSpaceDE w:val="0"/>
        <w:autoSpaceDN w:val="0"/>
        <w:adjustRightInd w:val="0"/>
        <w:ind w:left="640" w:hanging="640"/>
        <w:jc w:val="left"/>
        <w:rPr>
          <w:noProof/>
        </w:rPr>
      </w:pPr>
      <w:r w:rsidRPr="004A6C04">
        <w:rPr>
          <w:rFonts w:eastAsia="Times New Roman"/>
          <w:noProof/>
        </w:rPr>
        <w:t>[29]</w:t>
      </w:r>
      <w:r w:rsidRPr="004A6C04">
        <w:rPr>
          <w:rFonts w:eastAsia="Times New Roman"/>
          <w:noProof/>
        </w:rPr>
        <w:tab/>
        <w:t>Hooshang M, Moghadam RA, Alizadehnia S. Dynamic response simulation and experiment for gamma-type Stirling engine. Renew Energy 2016;86:192–205. doi:10.1016/j.renene.2015.08.018.</w:t>
      </w:r>
    </w:p>
    <w:p w14:paraId="04C8B0E0" w14:textId="4DF06B69" w:rsidR="001C6D6C" w:rsidRDefault="00B6377F" w:rsidP="004A6C04">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0D1778" w14:textId="77777777" w:rsidR="00F17122" w:rsidRDefault="00F17122" w:rsidP="001B7113">
      <w:r>
        <w:separator/>
      </w:r>
    </w:p>
  </w:endnote>
  <w:endnote w:type="continuationSeparator" w:id="0">
    <w:p w14:paraId="102E0421" w14:textId="77777777" w:rsidR="00F17122" w:rsidRDefault="00F17122"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702F3" w14:textId="77777777" w:rsidR="00F17122" w:rsidRDefault="00F17122" w:rsidP="001B7113">
      <w:r>
        <w:separator/>
      </w:r>
    </w:p>
  </w:footnote>
  <w:footnote w:type="continuationSeparator" w:id="0">
    <w:p w14:paraId="05D0BAF9" w14:textId="77777777" w:rsidR="00F17122" w:rsidRDefault="00F17122"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张成">
    <w15:presenceInfo w15:providerId="Windows Live" w15:userId="da84b76f26391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FA4"/>
    <w:rsid w:val="0040225B"/>
    <w:rsid w:val="00402DA2"/>
    <w:rsid w:val="00404EFB"/>
    <w:rsid w:val="00405AF2"/>
    <w:rsid w:val="00411993"/>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87D"/>
    <w:rsid w:val="006C22A2"/>
    <w:rsid w:val="006C5CC4"/>
    <w:rsid w:val="006D1229"/>
    <w:rsid w:val="006D3078"/>
    <w:rsid w:val="006D4434"/>
    <w:rsid w:val="006D6439"/>
    <w:rsid w:val="006D7A18"/>
    <w:rsid w:val="006E434F"/>
    <w:rsid w:val="006E4ACB"/>
    <w:rsid w:val="006E51A4"/>
    <w:rsid w:val="006E563B"/>
    <w:rsid w:val="006F0C82"/>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16C0"/>
    <w:rsid w:val="008A3A8B"/>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011DA"/>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588E"/>
    <w:rsid w:val="009F0476"/>
    <w:rsid w:val="009F056E"/>
    <w:rsid w:val="009F4178"/>
    <w:rsid w:val="00A01947"/>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BB4"/>
    <w:rsid w:val="00A37004"/>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3363"/>
    <w:rsid w:val="00BE5123"/>
    <w:rsid w:val="00BE5E16"/>
    <w:rsid w:val="00BE5FD1"/>
    <w:rsid w:val="00BF13D2"/>
    <w:rsid w:val="00BF5511"/>
    <w:rsid w:val="00BF6F18"/>
    <w:rsid w:val="00BF6F75"/>
    <w:rsid w:val="00C041A0"/>
    <w:rsid w:val="00C06D48"/>
    <w:rsid w:val="00C06E05"/>
    <w:rsid w:val="00C154E0"/>
    <w:rsid w:val="00C15AE4"/>
    <w:rsid w:val="00C16569"/>
    <w:rsid w:val="00C17370"/>
    <w:rsid w:val="00C17D75"/>
    <w:rsid w:val="00C20C43"/>
    <w:rsid w:val="00C21457"/>
    <w:rsid w:val="00C26EC0"/>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102E"/>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17122"/>
    <w:rsid w:val="00F2044A"/>
    <w:rsid w:val="00F20BFC"/>
    <w:rsid w:val="00F24D5F"/>
    <w:rsid w:val="00F3129A"/>
    <w:rsid w:val="00F316EB"/>
    <w:rsid w:val="00F334D8"/>
    <w:rsid w:val="00F35A08"/>
    <w:rsid w:val="00F35FBB"/>
    <w:rsid w:val="00F36486"/>
    <w:rsid w:val="00F3690C"/>
    <w:rsid w:val="00F37C34"/>
    <w:rsid w:val="00F44EE9"/>
    <w:rsid w:val="00F45AE5"/>
    <w:rsid w:val="00F55A90"/>
    <w:rsid w:val="00F55F5D"/>
    <w:rsid w:val="00F57D2F"/>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4352"/>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microsoft.com/office/2011/relationships/people" Target="people.xml"/><Relationship Id="rId47"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C7B11-52E3-9F4D-8F47-F4843142C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578</TotalTime>
  <Pages>25</Pages>
  <Words>17762</Words>
  <Characters>101249</Characters>
  <Application>Microsoft Macintosh Word</Application>
  <DocSecurity>0</DocSecurity>
  <Lines>843</Lines>
  <Paragraphs>237</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118774</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368</cp:revision>
  <cp:lastPrinted>2011-03-03T08:29:00Z</cp:lastPrinted>
  <dcterms:created xsi:type="dcterms:W3CDTF">2017-03-07T13:40:00Z</dcterms:created>
  <dcterms:modified xsi:type="dcterms:W3CDTF">2017-03-14T11:22:00Z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